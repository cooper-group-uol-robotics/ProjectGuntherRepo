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10B9F5" w14:textId="26B93265" w:rsidR="000623E7" w:rsidRDefault="00E005CF">
      <w:pPr>
        <w:pStyle w:val="TOCHeading"/>
        <w:rPr>
          <w:rFonts w:asciiTheme="minorHAnsi" w:eastAsiaTheme="minorHAnsi" w:hAnsiTheme="minorHAnsi" w:cstheme="minorBidi"/>
          <w:color w:val="auto"/>
          <w:sz w:val="22"/>
          <w:szCs w:val="22"/>
          <w:lang w:val="en-GB"/>
        </w:rPr>
      </w:pP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sidR="000623E7">
        <w:rPr>
          <w:rFonts w:asciiTheme="minorHAnsi" w:eastAsiaTheme="minorHAnsi" w:hAnsiTheme="minorHAnsi" w:cstheme="minorBidi"/>
          <w:color w:val="auto"/>
          <w:sz w:val="22"/>
          <w:szCs w:val="22"/>
          <w:lang w:val="en-GB"/>
        </w:rPr>
        <w:t xml:space="preserve"> </w:t>
      </w:r>
    </w:p>
    <w:sdt>
      <w:sdtPr>
        <w:rPr>
          <w:rFonts w:asciiTheme="minorHAnsi" w:eastAsiaTheme="minorHAnsi" w:hAnsiTheme="minorHAnsi" w:cstheme="minorBidi"/>
          <w:color w:val="auto"/>
          <w:sz w:val="22"/>
          <w:szCs w:val="22"/>
          <w:lang w:val="en-GB"/>
        </w:rPr>
        <w:id w:val="-1274553599"/>
        <w:docPartObj>
          <w:docPartGallery w:val="Table of Contents"/>
          <w:docPartUnique/>
        </w:docPartObj>
      </w:sdtPr>
      <w:sdtEndPr>
        <w:rPr>
          <w:b/>
          <w:bCs/>
          <w:noProof/>
        </w:rPr>
      </w:sdtEndPr>
      <w:sdtContent>
        <w:p w14:paraId="2D6B9137" w14:textId="08EC51F4" w:rsidR="00174398" w:rsidRDefault="00174398">
          <w:pPr>
            <w:pStyle w:val="TOCHeading"/>
          </w:pPr>
          <w:r>
            <w:t>Contents</w:t>
          </w:r>
        </w:p>
        <w:p w14:paraId="799A284D" w14:textId="5B6968BD" w:rsidR="00242E7D" w:rsidRDefault="00174398">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172795297" w:history="1">
            <w:r w:rsidR="00242E7D" w:rsidRPr="00576FD9">
              <w:rPr>
                <w:rStyle w:val="Hyperlink"/>
                <w:noProof/>
              </w:rPr>
              <w:t>Artificial Curiosity: An ML Aided Search for Reactivity and Chemical Understanding.</w:t>
            </w:r>
            <w:r w:rsidR="00242E7D">
              <w:rPr>
                <w:noProof/>
                <w:webHidden/>
              </w:rPr>
              <w:tab/>
            </w:r>
            <w:r w:rsidR="00242E7D">
              <w:rPr>
                <w:noProof/>
                <w:webHidden/>
              </w:rPr>
              <w:fldChar w:fldCharType="begin"/>
            </w:r>
            <w:r w:rsidR="00242E7D">
              <w:rPr>
                <w:noProof/>
                <w:webHidden/>
              </w:rPr>
              <w:instrText xml:space="preserve"> PAGEREF _Toc172795297 \h </w:instrText>
            </w:r>
            <w:r w:rsidR="00242E7D">
              <w:rPr>
                <w:noProof/>
                <w:webHidden/>
              </w:rPr>
            </w:r>
            <w:r w:rsidR="00242E7D">
              <w:rPr>
                <w:noProof/>
                <w:webHidden/>
              </w:rPr>
              <w:fldChar w:fldCharType="separate"/>
            </w:r>
            <w:r w:rsidR="00242E7D">
              <w:rPr>
                <w:noProof/>
                <w:webHidden/>
              </w:rPr>
              <w:t>1</w:t>
            </w:r>
            <w:r w:rsidR="00242E7D">
              <w:rPr>
                <w:noProof/>
                <w:webHidden/>
              </w:rPr>
              <w:fldChar w:fldCharType="end"/>
            </w:r>
          </w:hyperlink>
        </w:p>
        <w:p w14:paraId="2A090EBB" w14:textId="709DBE63" w:rsidR="00242E7D" w:rsidRDefault="00000000">
          <w:pPr>
            <w:pStyle w:val="TOC2"/>
            <w:tabs>
              <w:tab w:val="left" w:pos="880"/>
              <w:tab w:val="right" w:leader="dot" w:pos="10456"/>
            </w:tabs>
            <w:rPr>
              <w:rFonts w:eastAsiaTheme="minorEastAsia"/>
              <w:noProof/>
              <w:lang w:eastAsia="en-GB"/>
            </w:rPr>
          </w:pPr>
          <w:hyperlink w:anchor="_Toc172795298" w:history="1">
            <w:r w:rsidR="00242E7D" w:rsidRPr="00576FD9">
              <w:rPr>
                <w:rStyle w:val="Hyperlink"/>
                <w:noProof/>
              </w:rPr>
              <w:t>1.0</w:t>
            </w:r>
            <w:r w:rsidR="00242E7D">
              <w:rPr>
                <w:rFonts w:eastAsiaTheme="minorEastAsia"/>
                <w:noProof/>
                <w:lang w:eastAsia="en-GB"/>
              </w:rPr>
              <w:tab/>
            </w:r>
            <w:r w:rsidR="00242E7D" w:rsidRPr="00576FD9">
              <w:rPr>
                <w:rStyle w:val="Hyperlink"/>
                <w:noProof/>
              </w:rPr>
              <w:t>Introduction</w:t>
            </w:r>
            <w:r w:rsidR="00242E7D">
              <w:rPr>
                <w:noProof/>
                <w:webHidden/>
              </w:rPr>
              <w:tab/>
            </w:r>
            <w:r w:rsidR="00242E7D">
              <w:rPr>
                <w:noProof/>
                <w:webHidden/>
              </w:rPr>
              <w:fldChar w:fldCharType="begin"/>
            </w:r>
            <w:r w:rsidR="00242E7D">
              <w:rPr>
                <w:noProof/>
                <w:webHidden/>
              </w:rPr>
              <w:instrText xml:space="preserve"> PAGEREF _Toc172795298 \h </w:instrText>
            </w:r>
            <w:r w:rsidR="00242E7D">
              <w:rPr>
                <w:noProof/>
                <w:webHidden/>
              </w:rPr>
            </w:r>
            <w:r w:rsidR="00242E7D">
              <w:rPr>
                <w:noProof/>
                <w:webHidden/>
              </w:rPr>
              <w:fldChar w:fldCharType="separate"/>
            </w:r>
            <w:r w:rsidR="00242E7D">
              <w:rPr>
                <w:noProof/>
                <w:webHidden/>
              </w:rPr>
              <w:t>1</w:t>
            </w:r>
            <w:r w:rsidR="00242E7D">
              <w:rPr>
                <w:noProof/>
                <w:webHidden/>
              </w:rPr>
              <w:fldChar w:fldCharType="end"/>
            </w:r>
          </w:hyperlink>
        </w:p>
        <w:p w14:paraId="3886E00B" w14:textId="49C475F1" w:rsidR="00242E7D" w:rsidRDefault="00000000">
          <w:pPr>
            <w:pStyle w:val="TOC3"/>
            <w:tabs>
              <w:tab w:val="right" w:leader="dot" w:pos="10456"/>
            </w:tabs>
            <w:rPr>
              <w:rFonts w:eastAsiaTheme="minorEastAsia"/>
              <w:noProof/>
              <w:lang w:eastAsia="en-GB"/>
            </w:rPr>
          </w:pPr>
          <w:hyperlink w:anchor="_Toc172795299" w:history="1">
            <w:r w:rsidR="00242E7D" w:rsidRPr="00576FD9">
              <w:rPr>
                <w:rStyle w:val="Hyperlink"/>
                <w:noProof/>
              </w:rPr>
              <w:t>1.1 Problem Introduction</w:t>
            </w:r>
            <w:r w:rsidR="00242E7D">
              <w:rPr>
                <w:noProof/>
                <w:webHidden/>
              </w:rPr>
              <w:tab/>
            </w:r>
            <w:r w:rsidR="00242E7D">
              <w:rPr>
                <w:noProof/>
                <w:webHidden/>
              </w:rPr>
              <w:fldChar w:fldCharType="begin"/>
            </w:r>
            <w:r w:rsidR="00242E7D">
              <w:rPr>
                <w:noProof/>
                <w:webHidden/>
              </w:rPr>
              <w:instrText xml:space="preserve"> PAGEREF _Toc172795299 \h </w:instrText>
            </w:r>
            <w:r w:rsidR="00242E7D">
              <w:rPr>
                <w:noProof/>
                <w:webHidden/>
              </w:rPr>
            </w:r>
            <w:r w:rsidR="00242E7D">
              <w:rPr>
                <w:noProof/>
                <w:webHidden/>
              </w:rPr>
              <w:fldChar w:fldCharType="separate"/>
            </w:r>
            <w:r w:rsidR="00242E7D">
              <w:rPr>
                <w:noProof/>
                <w:webHidden/>
              </w:rPr>
              <w:t>2</w:t>
            </w:r>
            <w:r w:rsidR="00242E7D">
              <w:rPr>
                <w:noProof/>
                <w:webHidden/>
              </w:rPr>
              <w:fldChar w:fldCharType="end"/>
            </w:r>
          </w:hyperlink>
        </w:p>
        <w:p w14:paraId="294DE41C" w14:textId="0BF09878" w:rsidR="00242E7D" w:rsidRDefault="00000000">
          <w:pPr>
            <w:pStyle w:val="TOC3"/>
            <w:tabs>
              <w:tab w:val="right" w:leader="dot" w:pos="10456"/>
            </w:tabs>
            <w:rPr>
              <w:rFonts w:eastAsiaTheme="minorEastAsia"/>
              <w:noProof/>
              <w:lang w:eastAsia="en-GB"/>
            </w:rPr>
          </w:pPr>
          <w:hyperlink w:anchor="_Toc172795300" w:history="1">
            <w:r w:rsidR="00242E7D" w:rsidRPr="00576FD9">
              <w:rPr>
                <w:rStyle w:val="Hyperlink"/>
                <w:noProof/>
              </w:rPr>
              <w:t>1.2 Current Solutions</w:t>
            </w:r>
            <w:r w:rsidR="00242E7D">
              <w:rPr>
                <w:noProof/>
                <w:webHidden/>
              </w:rPr>
              <w:tab/>
            </w:r>
            <w:r w:rsidR="00242E7D">
              <w:rPr>
                <w:noProof/>
                <w:webHidden/>
              </w:rPr>
              <w:fldChar w:fldCharType="begin"/>
            </w:r>
            <w:r w:rsidR="00242E7D">
              <w:rPr>
                <w:noProof/>
                <w:webHidden/>
              </w:rPr>
              <w:instrText xml:space="preserve"> PAGEREF _Toc172795300 \h </w:instrText>
            </w:r>
            <w:r w:rsidR="00242E7D">
              <w:rPr>
                <w:noProof/>
                <w:webHidden/>
              </w:rPr>
            </w:r>
            <w:r w:rsidR="00242E7D">
              <w:rPr>
                <w:noProof/>
                <w:webHidden/>
              </w:rPr>
              <w:fldChar w:fldCharType="separate"/>
            </w:r>
            <w:r w:rsidR="00242E7D">
              <w:rPr>
                <w:noProof/>
                <w:webHidden/>
              </w:rPr>
              <w:t>3</w:t>
            </w:r>
            <w:r w:rsidR="00242E7D">
              <w:rPr>
                <w:noProof/>
                <w:webHidden/>
              </w:rPr>
              <w:fldChar w:fldCharType="end"/>
            </w:r>
          </w:hyperlink>
        </w:p>
        <w:p w14:paraId="2C34BF0B" w14:textId="57FE564B" w:rsidR="00242E7D" w:rsidRDefault="00000000">
          <w:pPr>
            <w:pStyle w:val="TOC3"/>
            <w:tabs>
              <w:tab w:val="right" w:leader="dot" w:pos="10456"/>
            </w:tabs>
            <w:rPr>
              <w:rFonts w:eastAsiaTheme="minorEastAsia"/>
              <w:noProof/>
              <w:lang w:eastAsia="en-GB"/>
            </w:rPr>
          </w:pPr>
          <w:hyperlink w:anchor="_Toc172795301" w:history="1">
            <w:r w:rsidR="00242E7D" w:rsidRPr="00576FD9">
              <w:rPr>
                <w:rStyle w:val="Hyperlink"/>
                <w:noProof/>
              </w:rPr>
              <w:t>1.3 Project Solutions</w:t>
            </w:r>
            <w:r w:rsidR="00242E7D">
              <w:rPr>
                <w:noProof/>
                <w:webHidden/>
              </w:rPr>
              <w:tab/>
            </w:r>
            <w:r w:rsidR="00242E7D">
              <w:rPr>
                <w:noProof/>
                <w:webHidden/>
              </w:rPr>
              <w:fldChar w:fldCharType="begin"/>
            </w:r>
            <w:r w:rsidR="00242E7D">
              <w:rPr>
                <w:noProof/>
                <w:webHidden/>
              </w:rPr>
              <w:instrText xml:space="preserve"> PAGEREF _Toc172795301 \h </w:instrText>
            </w:r>
            <w:r w:rsidR="00242E7D">
              <w:rPr>
                <w:noProof/>
                <w:webHidden/>
              </w:rPr>
            </w:r>
            <w:r w:rsidR="00242E7D">
              <w:rPr>
                <w:noProof/>
                <w:webHidden/>
              </w:rPr>
              <w:fldChar w:fldCharType="separate"/>
            </w:r>
            <w:r w:rsidR="00242E7D">
              <w:rPr>
                <w:noProof/>
                <w:webHidden/>
              </w:rPr>
              <w:t>4</w:t>
            </w:r>
            <w:r w:rsidR="00242E7D">
              <w:rPr>
                <w:noProof/>
                <w:webHidden/>
              </w:rPr>
              <w:fldChar w:fldCharType="end"/>
            </w:r>
          </w:hyperlink>
        </w:p>
        <w:p w14:paraId="7E91DDA9" w14:textId="0B77432C" w:rsidR="00242E7D" w:rsidRDefault="00000000">
          <w:pPr>
            <w:pStyle w:val="TOC3"/>
            <w:tabs>
              <w:tab w:val="right" w:leader="dot" w:pos="10456"/>
            </w:tabs>
            <w:rPr>
              <w:rFonts w:eastAsiaTheme="minorEastAsia"/>
              <w:noProof/>
              <w:lang w:eastAsia="en-GB"/>
            </w:rPr>
          </w:pPr>
          <w:hyperlink w:anchor="_Toc172795302" w:history="1">
            <w:r w:rsidR="00242E7D" w:rsidRPr="00576FD9">
              <w:rPr>
                <w:rStyle w:val="Hyperlink"/>
                <w:noProof/>
              </w:rPr>
              <w:t>1.4 Workflow Choice</w:t>
            </w:r>
            <w:r w:rsidR="00242E7D">
              <w:rPr>
                <w:noProof/>
                <w:webHidden/>
              </w:rPr>
              <w:tab/>
            </w:r>
            <w:r w:rsidR="00242E7D">
              <w:rPr>
                <w:noProof/>
                <w:webHidden/>
              </w:rPr>
              <w:fldChar w:fldCharType="begin"/>
            </w:r>
            <w:r w:rsidR="00242E7D">
              <w:rPr>
                <w:noProof/>
                <w:webHidden/>
              </w:rPr>
              <w:instrText xml:space="preserve"> PAGEREF _Toc172795302 \h </w:instrText>
            </w:r>
            <w:r w:rsidR="00242E7D">
              <w:rPr>
                <w:noProof/>
                <w:webHidden/>
              </w:rPr>
            </w:r>
            <w:r w:rsidR="00242E7D">
              <w:rPr>
                <w:noProof/>
                <w:webHidden/>
              </w:rPr>
              <w:fldChar w:fldCharType="separate"/>
            </w:r>
            <w:r w:rsidR="00242E7D">
              <w:rPr>
                <w:noProof/>
                <w:webHidden/>
              </w:rPr>
              <w:t>4</w:t>
            </w:r>
            <w:r w:rsidR="00242E7D">
              <w:rPr>
                <w:noProof/>
                <w:webHidden/>
              </w:rPr>
              <w:fldChar w:fldCharType="end"/>
            </w:r>
          </w:hyperlink>
        </w:p>
        <w:p w14:paraId="3CF1A657" w14:textId="29307036" w:rsidR="00242E7D" w:rsidRDefault="00000000">
          <w:pPr>
            <w:pStyle w:val="TOC3"/>
            <w:tabs>
              <w:tab w:val="right" w:leader="dot" w:pos="10456"/>
            </w:tabs>
            <w:rPr>
              <w:rFonts w:eastAsiaTheme="minorEastAsia"/>
              <w:noProof/>
              <w:lang w:eastAsia="en-GB"/>
            </w:rPr>
          </w:pPr>
          <w:hyperlink w:anchor="_Toc172795303" w:history="1">
            <w:r w:rsidR="00242E7D" w:rsidRPr="00576FD9">
              <w:rPr>
                <w:rStyle w:val="Hyperlink"/>
                <w:noProof/>
              </w:rPr>
              <w:t>1.4 Chemistry Choice</w:t>
            </w:r>
            <w:r w:rsidR="00242E7D">
              <w:rPr>
                <w:noProof/>
                <w:webHidden/>
              </w:rPr>
              <w:tab/>
            </w:r>
            <w:r w:rsidR="00242E7D">
              <w:rPr>
                <w:noProof/>
                <w:webHidden/>
              </w:rPr>
              <w:fldChar w:fldCharType="begin"/>
            </w:r>
            <w:r w:rsidR="00242E7D">
              <w:rPr>
                <w:noProof/>
                <w:webHidden/>
              </w:rPr>
              <w:instrText xml:space="preserve"> PAGEREF _Toc172795303 \h </w:instrText>
            </w:r>
            <w:r w:rsidR="00242E7D">
              <w:rPr>
                <w:noProof/>
                <w:webHidden/>
              </w:rPr>
            </w:r>
            <w:r w:rsidR="00242E7D">
              <w:rPr>
                <w:noProof/>
                <w:webHidden/>
              </w:rPr>
              <w:fldChar w:fldCharType="separate"/>
            </w:r>
            <w:r w:rsidR="00242E7D">
              <w:rPr>
                <w:noProof/>
                <w:webHidden/>
              </w:rPr>
              <w:t>5</w:t>
            </w:r>
            <w:r w:rsidR="00242E7D">
              <w:rPr>
                <w:noProof/>
                <w:webHidden/>
              </w:rPr>
              <w:fldChar w:fldCharType="end"/>
            </w:r>
          </w:hyperlink>
        </w:p>
        <w:p w14:paraId="1D871A85" w14:textId="2FF4834F" w:rsidR="00242E7D" w:rsidRDefault="00000000">
          <w:pPr>
            <w:pStyle w:val="TOC2"/>
            <w:tabs>
              <w:tab w:val="right" w:leader="dot" w:pos="10456"/>
            </w:tabs>
            <w:rPr>
              <w:rFonts w:eastAsiaTheme="minorEastAsia"/>
              <w:noProof/>
              <w:lang w:eastAsia="en-GB"/>
            </w:rPr>
          </w:pPr>
          <w:hyperlink w:anchor="_Toc172795304" w:history="1">
            <w:r w:rsidR="00242E7D" w:rsidRPr="00576FD9">
              <w:rPr>
                <w:rStyle w:val="Hyperlink"/>
                <w:noProof/>
              </w:rPr>
              <w:t>2.0 Workflow Overview</w:t>
            </w:r>
            <w:r w:rsidR="00242E7D">
              <w:rPr>
                <w:noProof/>
                <w:webHidden/>
              </w:rPr>
              <w:tab/>
            </w:r>
            <w:r w:rsidR="00242E7D">
              <w:rPr>
                <w:noProof/>
                <w:webHidden/>
              </w:rPr>
              <w:fldChar w:fldCharType="begin"/>
            </w:r>
            <w:r w:rsidR="00242E7D">
              <w:rPr>
                <w:noProof/>
                <w:webHidden/>
              </w:rPr>
              <w:instrText xml:space="preserve"> PAGEREF _Toc172795304 \h </w:instrText>
            </w:r>
            <w:r w:rsidR="00242E7D">
              <w:rPr>
                <w:noProof/>
                <w:webHidden/>
              </w:rPr>
            </w:r>
            <w:r w:rsidR="00242E7D">
              <w:rPr>
                <w:noProof/>
                <w:webHidden/>
              </w:rPr>
              <w:fldChar w:fldCharType="separate"/>
            </w:r>
            <w:r w:rsidR="00242E7D">
              <w:rPr>
                <w:noProof/>
                <w:webHidden/>
              </w:rPr>
              <w:t>8</w:t>
            </w:r>
            <w:r w:rsidR="00242E7D">
              <w:rPr>
                <w:noProof/>
                <w:webHidden/>
              </w:rPr>
              <w:fldChar w:fldCharType="end"/>
            </w:r>
          </w:hyperlink>
        </w:p>
        <w:p w14:paraId="63111BA8" w14:textId="59A746E1" w:rsidR="00242E7D" w:rsidRDefault="00000000">
          <w:pPr>
            <w:pStyle w:val="TOC2"/>
            <w:tabs>
              <w:tab w:val="right" w:leader="dot" w:pos="10456"/>
            </w:tabs>
            <w:rPr>
              <w:rFonts w:eastAsiaTheme="minorEastAsia"/>
              <w:noProof/>
              <w:lang w:eastAsia="en-GB"/>
            </w:rPr>
          </w:pPr>
          <w:hyperlink w:anchor="_Toc172795305" w:history="1">
            <w:r w:rsidR="00242E7D" w:rsidRPr="00576FD9">
              <w:rPr>
                <w:rStyle w:val="Hyperlink"/>
                <w:noProof/>
              </w:rPr>
              <w:t>3.0 Defining Chemistry</w:t>
            </w:r>
            <w:r w:rsidR="00242E7D">
              <w:rPr>
                <w:noProof/>
                <w:webHidden/>
              </w:rPr>
              <w:tab/>
            </w:r>
            <w:r w:rsidR="00242E7D">
              <w:rPr>
                <w:noProof/>
                <w:webHidden/>
              </w:rPr>
              <w:fldChar w:fldCharType="begin"/>
            </w:r>
            <w:r w:rsidR="00242E7D">
              <w:rPr>
                <w:noProof/>
                <w:webHidden/>
              </w:rPr>
              <w:instrText xml:space="preserve"> PAGEREF _Toc172795305 \h </w:instrText>
            </w:r>
            <w:r w:rsidR="00242E7D">
              <w:rPr>
                <w:noProof/>
                <w:webHidden/>
              </w:rPr>
            </w:r>
            <w:r w:rsidR="00242E7D">
              <w:rPr>
                <w:noProof/>
                <w:webHidden/>
              </w:rPr>
              <w:fldChar w:fldCharType="separate"/>
            </w:r>
            <w:r w:rsidR="00242E7D">
              <w:rPr>
                <w:noProof/>
                <w:webHidden/>
              </w:rPr>
              <w:t>8</w:t>
            </w:r>
            <w:r w:rsidR="00242E7D">
              <w:rPr>
                <w:noProof/>
                <w:webHidden/>
              </w:rPr>
              <w:fldChar w:fldCharType="end"/>
            </w:r>
          </w:hyperlink>
        </w:p>
        <w:p w14:paraId="225EF6D7" w14:textId="27638B8A" w:rsidR="00242E7D" w:rsidRDefault="00000000">
          <w:pPr>
            <w:pStyle w:val="TOC3"/>
            <w:tabs>
              <w:tab w:val="right" w:leader="dot" w:pos="10456"/>
            </w:tabs>
            <w:rPr>
              <w:rFonts w:eastAsiaTheme="minorEastAsia"/>
              <w:noProof/>
              <w:lang w:eastAsia="en-GB"/>
            </w:rPr>
          </w:pPr>
          <w:hyperlink w:anchor="_Toc172795306" w:history="1">
            <w:r w:rsidR="00242E7D" w:rsidRPr="00576FD9">
              <w:rPr>
                <w:rStyle w:val="Hyperlink"/>
                <w:noProof/>
              </w:rPr>
              <w:t>3.1 Reagent Selection</w:t>
            </w:r>
            <w:r w:rsidR="00242E7D">
              <w:rPr>
                <w:noProof/>
                <w:webHidden/>
              </w:rPr>
              <w:tab/>
            </w:r>
            <w:r w:rsidR="00242E7D">
              <w:rPr>
                <w:noProof/>
                <w:webHidden/>
              </w:rPr>
              <w:fldChar w:fldCharType="begin"/>
            </w:r>
            <w:r w:rsidR="00242E7D">
              <w:rPr>
                <w:noProof/>
                <w:webHidden/>
              </w:rPr>
              <w:instrText xml:space="preserve"> PAGEREF _Toc172795306 \h </w:instrText>
            </w:r>
            <w:r w:rsidR="00242E7D">
              <w:rPr>
                <w:noProof/>
                <w:webHidden/>
              </w:rPr>
            </w:r>
            <w:r w:rsidR="00242E7D">
              <w:rPr>
                <w:noProof/>
                <w:webHidden/>
              </w:rPr>
              <w:fldChar w:fldCharType="separate"/>
            </w:r>
            <w:r w:rsidR="00242E7D">
              <w:rPr>
                <w:noProof/>
                <w:webHidden/>
              </w:rPr>
              <w:t>9</w:t>
            </w:r>
            <w:r w:rsidR="00242E7D">
              <w:rPr>
                <w:noProof/>
                <w:webHidden/>
              </w:rPr>
              <w:fldChar w:fldCharType="end"/>
            </w:r>
          </w:hyperlink>
        </w:p>
        <w:p w14:paraId="303064C8" w14:textId="0851061C" w:rsidR="00242E7D" w:rsidRDefault="00000000">
          <w:pPr>
            <w:pStyle w:val="TOC3"/>
            <w:tabs>
              <w:tab w:val="right" w:leader="dot" w:pos="10456"/>
            </w:tabs>
            <w:rPr>
              <w:rFonts w:eastAsiaTheme="minorEastAsia"/>
              <w:noProof/>
              <w:lang w:eastAsia="en-GB"/>
            </w:rPr>
          </w:pPr>
          <w:hyperlink w:anchor="_Toc172795307" w:history="1">
            <w:r w:rsidR="00242E7D" w:rsidRPr="00576FD9">
              <w:rPr>
                <w:rStyle w:val="Hyperlink"/>
                <w:noProof/>
              </w:rPr>
              <w:t>3.2 Combination Space Generation</w:t>
            </w:r>
            <w:r w:rsidR="00242E7D">
              <w:rPr>
                <w:noProof/>
                <w:webHidden/>
              </w:rPr>
              <w:tab/>
            </w:r>
            <w:r w:rsidR="00242E7D">
              <w:rPr>
                <w:noProof/>
                <w:webHidden/>
              </w:rPr>
              <w:fldChar w:fldCharType="begin"/>
            </w:r>
            <w:r w:rsidR="00242E7D">
              <w:rPr>
                <w:noProof/>
                <w:webHidden/>
              </w:rPr>
              <w:instrText xml:space="preserve"> PAGEREF _Toc172795307 \h </w:instrText>
            </w:r>
            <w:r w:rsidR="00242E7D">
              <w:rPr>
                <w:noProof/>
                <w:webHidden/>
              </w:rPr>
            </w:r>
            <w:r w:rsidR="00242E7D">
              <w:rPr>
                <w:noProof/>
                <w:webHidden/>
              </w:rPr>
              <w:fldChar w:fldCharType="separate"/>
            </w:r>
            <w:r w:rsidR="00242E7D">
              <w:rPr>
                <w:noProof/>
                <w:webHidden/>
              </w:rPr>
              <w:t>10</w:t>
            </w:r>
            <w:r w:rsidR="00242E7D">
              <w:rPr>
                <w:noProof/>
                <w:webHidden/>
              </w:rPr>
              <w:fldChar w:fldCharType="end"/>
            </w:r>
          </w:hyperlink>
        </w:p>
        <w:p w14:paraId="4B971BDB" w14:textId="17360EC9" w:rsidR="00242E7D" w:rsidRDefault="00000000">
          <w:pPr>
            <w:pStyle w:val="TOC3"/>
            <w:tabs>
              <w:tab w:val="right" w:leader="dot" w:pos="10456"/>
            </w:tabs>
            <w:rPr>
              <w:rFonts w:eastAsiaTheme="minorEastAsia"/>
              <w:noProof/>
              <w:lang w:eastAsia="en-GB"/>
            </w:rPr>
          </w:pPr>
          <w:hyperlink w:anchor="_Toc172795308" w:history="1">
            <w:r w:rsidR="00242E7D" w:rsidRPr="00576FD9">
              <w:rPr>
                <w:rStyle w:val="Hyperlink"/>
                <w:noProof/>
              </w:rPr>
              <w:t>3.3 Chemical Space Generation</w:t>
            </w:r>
            <w:r w:rsidR="00242E7D">
              <w:rPr>
                <w:noProof/>
                <w:webHidden/>
              </w:rPr>
              <w:tab/>
            </w:r>
            <w:r w:rsidR="00242E7D">
              <w:rPr>
                <w:noProof/>
                <w:webHidden/>
              </w:rPr>
              <w:fldChar w:fldCharType="begin"/>
            </w:r>
            <w:r w:rsidR="00242E7D">
              <w:rPr>
                <w:noProof/>
                <w:webHidden/>
              </w:rPr>
              <w:instrText xml:space="preserve"> PAGEREF _Toc172795308 \h </w:instrText>
            </w:r>
            <w:r w:rsidR="00242E7D">
              <w:rPr>
                <w:noProof/>
                <w:webHidden/>
              </w:rPr>
            </w:r>
            <w:r w:rsidR="00242E7D">
              <w:rPr>
                <w:noProof/>
                <w:webHidden/>
              </w:rPr>
              <w:fldChar w:fldCharType="separate"/>
            </w:r>
            <w:r w:rsidR="00242E7D">
              <w:rPr>
                <w:noProof/>
                <w:webHidden/>
              </w:rPr>
              <w:t>10</w:t>
            </w:r>
            <w:r w:rsidR="00242E7D">
              <w:rPr>
                <w:noProof/>
                <w:webHidden/>
              </w:rPr>
              <w:fldChar w:fldCharType="end"/>
            </w:r>
          </w:hyperlink>
        </w:p>
        <w:p w14:paraId="7F147A2B" w14:textId="08AAB9FF" w:rsidR="00242E7D" w:rsidRDefault="00000000">
          <w:pPr>
            <w:pStyle w:val="TOC2"/>
            <w:tabs>
              <w:tab w:val="right" w:leader="dot" w:pos="10456"/>
            </w:tabs>
            <w:rPr>
              <w:rFonts w:eastAsiaTheme="minorEastAsia"/>
              <w:noProof/>
              <w:lang w:eastAsia="en-GB"/>
            </w:rPr>
          </w:pPr>
          <w:hyperlink w:anchor="_Toc172795309" w:history="1">
            <w:r w:rsidR="00242E7D" w:rsidRPr="00576FD9">
              <w:rPr>
                <w:rStyle w:val="Hyperlink"/>
                <w:noProof/>
              </w:rPr>
              <w:t>4.0 Dataset Generation</w:t>
            </w:r>
            <w:r w:rsidR="00242E7D">
              <w:rPr>
                <w:noProof/>
                <w:webHidden/>
              </w:rPr>
              <w:tab/>
            </w:r>
            <w:r w:rsidR="00242E7D">
              <w:rPr>
                <w:noProof/>
                <w:webHidden/>
              </w:rPr>
              <w:fldChar w:fldCharType="begin"/>
            </w:r>
            <w:r w:rsidR="00242E7D">
              <w:rPr>
                <w:noProof/>
                <w:webHidden/>
              </w:rPr>
              <w:instrText xml:space="preserve"> PAGEREF _Toc172795309 \h </w:instrText>
            </w:r>
            <w:r w:rsidR="00242E7D">
              <w:rPr>
                <w:noProof/>
                <w:webHidden/>
              </w:rPr>
            </w:r>
            <w:r w:rsidR="00242E7D">
              <w:rPr>
                <w:noProof/>
                <w:webHidden/>
              </w:rPr>
              <w:fldChar w:fldCharType="separate"/>
            </w:r>
            <w:r w:rsidR="00242E7D">
              <w:rPr>
                <w:noProof/>
                <w:webHidden/>
              </w:rPr>
              <w:t>10</w:t>
            </w:r>
            <w:r w:rsidR="00242E7D">
              <w:rPr>
                <w:noProof/>
                <w:webHidden/>
              </w:rPr>
              <w:fldChar w:fldCharType="end"/>
            </w:r>
          </w:hyperlink>
        </w:p>
        <w:p w14:paraId="4F9FCD1D" w14:textId="703F790C" w:rsidR="00242E7D" w:rsidRDefault="00000000">
          <w:pPr>
            <w:pStyle w:val="TOC3"/>
            <w:tabs>
              <w:tab w:val="right" w:leader="dot" w:pos="10456"/>
            </w:tabs>
            <w:rPr>
              <w:rFonts w:eastAsiaTheme="minorEastAsia"/>
              <w:noProof/>
              <w:lang w:eastAsia="en-GB"/>
            </w:rPr>
          </w:pPr>
          <w:hyperlink w:anchor="_Toc172795310" w:history="1">
            <w:r w:rsidR="00242E7D" w:rsidRPr="00576FD9">
              <w:rPr>
                <w:rStyle w:val="Hyperlink"/>
                <w:noProof/>
              </w:rPr>
              <w:t>4.1.1 Feature Selection</w:t>
            </w:r>
            <w:r w:rsidR="00242E7D">
              <w:rPr>
                <w:noProof/>
                <w:webHidden/>
              </w:rPr>
              <w:tab/>
            </w:r>
            <w:r w:rsidR="00242E7D">
              <w:rPr>
                <w:noProof/>
                <w:webHidden/>
              </w:rPr>
              <w:fldChar w:fldCharType="begin"/>
            </w:r>
            <w:r w:rsidR="00242E7D">
              <w:rPr>
                <w:noProof/>
                <w:webHidden/>
              </w:rPr>
              <w:instrText xml:space="preserve"> PAGEREF _Toc172795310 \h </w:instrText>
            </w:r>
            <w:r w:rsidR="00242E7D">
              <w:rPr>
                <w:noProof/>
                <w:webHidden/>
              </w:rPr>
            </w:r>
            <w:r w:rsidR="00242E7D">
              <w:rPr>
                <w:noProof/>
                <w:webHidden/>
              </w:rPr>
              <w:fldChar w:fldCharType="separate"/>
            </w:r>
            <w:r w:rsidR="00242E7D">
              <w:rPr>
                <w:noProof/>
                <w:webHidden/>
              </w:rPr>
              <w:t>10</w:t>
            </w:r>
            <w:r w:rsidR="00242E7D">
              <w:rPr>
                <w:noProof/>
                <w:webHidden/>
              </w:rPr>
              <w:fldChar w:fldCharType="end"/>
            </w:r>
          </w:hyperlink>
        </w:p>
        <w:p w14:paraId="408CB75D" w14:textId="434CF5B2" w:rsidR="00242E7D" w:rsidRDefault="00000000">
          <w:pPr>
            <w:pStyle w:val="TOC3"/>
            <w:tabs>
              <w:tab w:val="right" w:leader="dot" w:pos="10456"/>
            </w:tabs>
            <w:rPr>
              <w:rFonts w:eastAsiaTheme="minorEastAsia"/>
              <w:noProof/>
              <w:lang w:eastAsia="en-GB"/>
            </w:rPr>
          </w:pPr>
          <w:hyperlink w:anchor="_Toc172795311" w:history="1">
            <w:r w:rsidR="00242E7D" w:rsidRPr="00576FD9">
              <w:rPr>
                <w:rStyle w:val="Hyperlink"/>
                <w:noProof/>
              </w:rPr>
              <w:t>4.1.2 Feature Generation</w:t>
            </w:r>
            <w:r w:rsidR="00242E7D">
              <w:rPr>
                <w:noProof/>
                <w:webHidden/>
              </w:rPr>
              <w:tab/>
            </w:r>
            <w:r w:rsidR="00242E7D">
              <w:rPr>
                <w:noProof/>
                <w:webHidden/>
              </w:rPr>
              <w:fldChar w:fldCharType="begin"/>
            </w:r>
            <w:r w:rsidR="00242E7D">
              <w:rPr>
                <w:noProof/>
                <w:webHidden/>
              </w:rPr>
              <w:instrText xml:space="preserve"> PAGEREF _Toc172795311 \h </w:instrText>
            </w:r>
            <w:r w:rsidR="00242E7D">
              <w:rPr>
                <w:noProof/>
                <w:webHidden/>
              </w:rPr>
            </w:r>
            <w:r w:rsidR="00242E7D">
              <w:rPr>
                <w:noProof/>
                <w:webHidden/>
              </w:rPr>
              <w:fldChar w:fldCharType="separate"/>
            </w:r>
            <w:r w:rsidR="00242E7D">
              <w:rPr>
                <w:noProof/>
                <w:webHidden/>
              </w:rPr>
              <w:t>13</w:t>
            </w:r>
            <w:r w:rsidR="00242E7D">
              <w:rPr>
                <w:noProof/>
                <w:webHidden/>
              </w:rPr>
              <w:fldChar w:fldCharType="end"/>
            </w:r>
          </w:hyperlink>
        </w:p>
        <w:p w14:paraId="71633EDA" w14:textId="74E8A90C" w:rsidR="00242E7D" w:rsidRDefault="00000000">
          <w:pPr>
            <w:pStyle w:val="TOC3"/>
            <w:tabs>
              <w:tab w:val="right" w:leader="dot" w:pos="10456"/>
            </w:tabs>
            <w:rPr>
              <w:rFonts w:eastAsiaTheme="minorEastAsia"/>
              <w:noProof/>
              <w:lang w:eastAsia="en-GB"/>
            </w:rPr>
          </w:pPr>
          <w:hyperlink w:anchor="_Toc172795312" w:history="1">
            <w:r w:rsidR="00242E7D" w:rsidRPr="00576FD9">
              <w:rPr>
                <w:rStyle w:val="Hyperlink"/>
                <w:noProof/>
              </w:rPr>
              <w:t>4.2.1.1 Set Up Robotic Workflow</w:t>
            </w:r>
            <w:r w:rsidR="00242E7D">
              <w:rPr>
                <w:noProof/>
                <w:webHidden/>
              </w:rPr>
              <w:tab/>
            </w:r>
            <w:r w:rsidR="00242E7D">
              <w:rPr>
                <w:noProof/>
                <w:webHidden/>
              </w:rPr>
              <w:fldChar w:fldCharType="begin"/>
            </w:r>
            <w:r w:rsidR="00242E7D">
              <w:rPr>
                <w:noProof/>
                <w:webHidden/>
              </w:rPr>
              <w:instrText xml:space="preserve"> PAGEREF _Toc172795312 \h </w:instrText>
            </w:r>
            <w:r w:rsidR="00242E7D">
              <w:rPr>
                <w:noProof/>
                <w:webHidden/>
              </w:rPr>
            </w:r>
            <w:r w:rsidR="00242E7D">
              <w:rPr>
                <w:noProof/>
                <w:webHidden/>
              </w:rPr>
              <w:fldChar w:fldCharType="separate"/>
            </w:r>
            <w:r w:rsidR="00242E7D">
              <w:rPr>
                <w:noProof/>
                <w:webHidden/>
              </w:rPr>
              <w:t>15</w:t>
            </w:r>
            <w:r w:rsidR="00242E7D">
              <w:rPr>
                <w:noProof/>
                <w:webHidden/>
              </w:rPr>
              <w:fldChar w:fldCharType="end"/>
            </w:r>
          </w:hyperlink>
        </w:p>
        <w:p w14:paraId="076F29C2" w14:textId="2714927E" w:rsidR="00242E7D" w:rsidRDefault="00000000">
          <w:pPr>
            <w:pStyle w:val="TOC3"/>
            <w:tabs>
              <w:tab w:val="right" w:leader="dot" w:pos="10456"/>
            </w:tabs>
            <w:rPr>
              <w:rFonts w:eastAsiaTheme="minorEastAsia"/>
              <w:noProof/>
              <w:lang w:eastAsia="en-GB"/>
            </w:rPr>
          </w:pPr>
          <w:hyperlink w:anchor="_Toc172795313" w:history="1">
            <w:r w:rsidR="00242E7D" w:rsidRPr="00576FD9">
              <w:rPr>
                <w:rStyle w:val="Hyperlink"/>
                <w:noProof/>
              </w:rPr>
              <w:t>4.2.1.2 Synthesis and Analysis of the Selected Space</w:t>
            </w:r>
            <w:r w:rsidR="00242E7D">
              <w:rPr>
                <w:noProof/>
                <w:webHidden/>
              </w:rPr>
              <w:tab/>
            </w:r>
            <w:r w:rsidR="00242E7D">
              <w:rPr>
                <w:noProof/>
                <w:webHidden/>
              </w:rPr>
              <w:fldChar w:fldCharType="begin"/>
            </w:r>
            <w:r w:rsidR="00242E7D">
              <w:rPr>
                <w:noProof/>
                <w:webHidden/>
              </w:rPr>
              <w:instrText xml:space="preserve"> PAGEREF _Toc172795313 \h </w:instrText>
            </w:r>
            <w:r w:rsidR="00242E7D">
              <w:rPr>
                <w:noProof/>
                <w:webHidden/>
              </w:rPr>
            </w:r>
            <w:r w:rsidR="00242E7D">
              <w:rPr>
                <w:noProof/>
                <w:webHidden/>
              </w:rPr>
              <w:fldChar w:fldCharType="separate"/>
            </w:r>
            <w:r w:rsidR="00242E7D">
              <w:rPr>
                <w:noProof/>
                <w:webHidden/>
              </w:rPr>
              <w:t>22</w:t>
            </w:r>
            <w:r w:rsidR="00242E7D">
              <w:rPr>
                <w:noProof/>
                <w:webHidden/>
              </w:rPr>
              <w:fldChar w:fldCharType="end"/>
            </w:r>
          </w:hyperlink>
        </w:p>
        <w:p w14:paraId="4EA1B4FE" w14:textId="293D57C5" w:rsidR="00242E7D" w:rsidRDefault="00000000">
          <w:pPr>
            <w:pStyle w:val="TOC3"/>
            <w:tabs>
              <w:tab w:val="right" w:leader="dot" w:pos="10456"/>
            </w:tabs>
            <w:rPr>
              <w:rFonts w:eastAsiaTheme="minorEastAsia"/>
              <w:noProof/>
              <w:lang w:eastAsia="en-GB"/>
            </w:rPr>
          </w:pPr>
          <w:hyperlink w:anchor="_Toc172795314" w:history="1">
            <w:r w:rsidR="00242E7D" w:rsidRPr="00576FD9">
              <w:rPr>
                <w:rStyle w:val="Hyperlink"/>
                <w:noProof/>
              </w:rPr>
              <w:t>4.2.2.0 Set Up Decision Maker</w:t>
            </w:r>
            <w:r w:rsidR="00242E7D">
              <w:rPr>
                <w:noProof/>
                <w:webHidden/>
              </w:rPr>
              <w:tab/>
            </w:r>
            <w:r w:rsidR="00242E7D">
              <w:rPr>
                <w:noProof/>
                <w:webHidden/>
              </w:rPr>
              <w:fldChar w:fldCharType="begin"/>
            </w:r>
            <w:r w:rsidR="00242E7D">
              <w:rPr>
                <w:noProof/>
                <w:webHidden/>
              </w:rPr>
              <w:instrText xml:space="preserve"> PAGEREF _Toc172795314 \h </w:instrText>
            </w:r>
            <w:r w:rsidR="00242E7D">
              <w:rPr>
                <w:noProof/>
                <w:webHidden/>
              </w:rPr>
            </w:r>
            <w:r w:rsidR="00242E7D">
              <w:rPr>
                <w:noProof/>
                <w:webHidden/>
              </w:rPr>
              <w:fldChar w:fldCharType="separate"/>
            </w:r>
            <w:r w:rsidR="00242E7D">
              <w:rPr>
                <w:noProof/>
                <w:webHidden/>
              </w:rPr>
              <w:t>24</w:t>
            </w:r>
            <w:r w:rsidR="00242E7D">
              <w:rPr>
                <w:noProof/>
                <w:webHidden/>
              </w:rPr>
              <w:fldChar w:fldCharType="end"/>
            </w:r>
          </w:hyperlink>
        </w:p>
        <w:p w14:paraId="2CA952FC" w14:textId="630052D1" w:rsidR="00242E7D" w:rsidRDefault="00000000">
          <w:pPr>
            <w:pStyle w:val="TOC3"/>
            <w:tabs>
              <w:tab w:val="right" w:leader="dot" w:pos="10456"/>
            </w:tabs>
            <w:rPr>
              <w:rFonts w:eastAsiaTheme="minorEastAsia"/>
              <w:noProof/>
              <w:lang w:eastAsia="en-GB"/>
            </w:rPr>
          </w:pPr>
          <w:hyperlink w:anchor="_Toc172795315" w:history="1">
            <w:r w:rsidR="00242E7D" w:rsidRPr="00576FD9">
              <w:rPr>
                <w:rStyle w:val="Hyperlink"/>
                <w:noProof/>
              </w:rPr>
              <w:t>4.2.2.1 Set Up Decision Maker Programme</w:t>
            </w:r>
            <w:r w:rsidR="00242E7D">
              <w:rPr>
                <w:noProof/>
                <w:webHidden/>
              </w:rPr>
              <w:tab/>
            </w:r>
            <w:r w:rsidR="00242E7D">
              <w:rPr>
                <w:noProof/>
                <w:webHidden/>
              </w:rPr>
              <w:fldChar w:fldCharType="begin"/>
            </w:r>
            <w:r w:rsidR="00242E7D">
              <w:rPr>
                <w:noProof/>
                <w:webHidden/>
              </w:rPr>
              <w:instrText xml:space="preserve"> PAGEREF _Toc172795315 \h </w:instrText>
            </w:r>
            <w:r w:rsidR="00242E7D">
              <w:rPr>
                <w:noProof/>
                <w:webHidden/>
              </w:rPr>
            </w:r>
            <w:r w:rsidR="00242E7D">
              <w:rPr>
                <w:noProof/>
                <w:webHidden/>
              </w:rPr>
              <w:fldChar w:fldCharType="separate"/>
            </w:r>
            <w:r w:rsidR="00242E7D">
              <w:rPr>
                <w:noProof/>
                <w:webHidden/>
              </w:rPr>
              <w:t>24</w:t>
            </w:r>
            <w:r w:rsidR="00242E7D">
              <w:rPr>
                <w:noProof/>
                <w:webHidden/>
              </w:rPr>
              <w:fldChar w:fldCharType="end"/>
            </w:r>
          </w:hyperlink>
        </w:p>
        <w:p w14:paraId="76E157CC" w14:textId="659552A5" w:rsidR="00242E7D" w:rsidRDefault="00000000">
          <w:pPr>
            <w:pStyle w:val="TOC3"/>
            <w:tabs>
              <w:tab w:val="right" w:leader="dot" w:pos="10456"/>
            </w:tabs>
            <w:rPr>
              <w:rFonts w:eastAsiaTheme="minorEastAsia"/>
              <w:noProof/>
              <w:lang w:eastAsia="en-GB"/>
            </w:rPr>
          </w:pPr>
          <w:hyperlink w:anchor="_Toc172795316" w:history="1">
            <w:r w:rsidR="00242E7D" w:rsidRPr="00576FD9">
              <w:rPr>
                <w:rStyle w:val="Hyperlink"/>
                <w:noProof/>
              </w:rPr>
              <w:t>4.2.2.2 Fine Tune Decision Maker</w:t>
            </w:r>
            <w:r w:rsidR="00242E7D">
              <w:rPr>
                <w:noProof/>
                <w:webHidden/>
              </w:rPr>
              <w:tab/>
            </w:r>
            <w:r w:rsidR="00242E7D">
              <w:rPr>
                <w:noProof/>
                <w:webHidden/>
              </w:rPr>
              <w:fldChar w:fldCharType="begin"/>
            </w:r>
            <w:r w:rsidR="00242E7D">
              <w:rPr>
                <w:noProof/>
                <w:webHidden/>
              </w:rPr>
              <w:instrText xml:space="preserve"> PAGEREF _Toc172795316 \h </w:instrText>
            </w:r>
            <w:r w:rsidR="00242E7D">
              <w:rPr>
                <w:noProof/>
                <w:webHidden/>
              </w:rPr>
            </w:r>
            <w:r w:rsidR="00242E7D">
              <w:rPr>
                <w:noProof/>
                <w:webHidden/>
              </w:rPr>
              <w:fldChar w:fldCharType="separate"/>
            </w:r>
            <w:r w:rsidR="00242E7D">
              <w:rPr>
                <w:noProof/>
                <w:webHidden/>
              </w:rPr>
              <w:t>26</w:t>
            </w:r>
            <w:r w:rsidR="00242E7D">
              <w:rPr>
                <w:noProof/>
                <w:webHidden/>
              </w:rPr>
              <w:fldChar w:fldCharType="end"/>
            </w:r>
          </w:hyperlink>
        </w:p>
        <w:p w14:paraId="3DF22D89" w14:textId="749F8098" w:rsidR="00242E7D" w:rsidRDefault="00000000">
          <w:pPr>
            <w:pStyle w:val="TOC3"/>
            <w:tabs>
              <w:tab w:val="right" w:leader="dot" w:pos="10456"/>
            </w:tabs>
            <w:rPr>
              <w:rFonts w:eastAsiaTheme="minorEastAsia"/>
              <w:noProof/>
              <w:lang w:eastAsia="en-GB"/>
            </w:rPr>
          </w:pPr>
          <w:hyperlink w:anchor="_Toc172795317" w:history="1">
            <w:r w:rsidR="00242E7D" w:rsidRPr="00576FD9">
              <w:rPr>
                <w:rStyle w:val="Hyperlink"/>
                <w:noProof/>
              </w:rPr>
              <w:t>4.2.3 Label Acquired Reactions</w:t>
            </w:r>
            <w:r w:rsidR="00242E7D">
              <w:rPr>
                <w:noProof/>
                <w:webHidden/>
              </w:rPr>
              <w:tab/>
            </w:r>
            <w:r w:rsidR="00242E7D">
              <w:rPr>
                <w:noProof/>
                <w:webHidden/>
              </w:rPr>
              <w:fldChar w:fldCharType="begin"/>
            </w:r>
            <w:r w:rsidR="00242E7D">
              <w:rPr>
                <w:noProof/>
                <w:webHidden/>
              </w:rPr>
              <w:instrText xml:space="preserve"> PAGEREF _Toc172795317 \h </w:instrText>
            </w:r>
            <w:r w:rsidR="00242E7D">
              <w:rPr>
                <w:noProof/>
                <w:webHidden/>
              </w:rPr>
            </w:r>
            <w:r w:rsidR="00242E7D">
              <w:rPr>
                <w:noProof/>
                <w:webHidden/>
              </w:rPr>
              <w:fldChar w:fldCharType="separate"/>
            </w:r>
            <w:r w:rsidR="00242E7D">
              <w:rPr>
                <w:noProof/>
                <w:webHidden/>
              </w:rPr>
              <w:t>44</w:t>
            </w:r>
            <w:r w:rsidR="00242E7D">
              <w:rPr>
                <w:noProof/>
                <w:webHidden/>
              </w:rPr>
              <w:fldChar w:fldCharType="end"/>
            </w:r>
          </w:hyperlink>
        </w:p>
        <w:p w14:paraId="0EC9C780" w14:textId="39B0AADD" w:rsidR="00242E7D" w:rsidRDefault="00000000">
          <w:pPr>
            <w:pStyle w:val="TOC2"/>
            <w:tabs>
              <w:tab w:val="right" w:leader="dot" w:pos="10456"/>
            </w:tabs>
            <w:rPr>
              <w:rFonts w:eastAsiaTheme="minorEastAsia"/>
              <w:noProof/>
              <w:lang w:eastAsia="en-GB"/>
            </w:rPr>
          </w:pPr>
          <w:hyperlink w:anchor="_Toc172795318" w:history="1">
            <w:r w:rsidR="00242E7D" w:rsidRPr="00576FD9">
              <w:rPr>
                <w:rStyle w:val="Hyperlink"/>
                <w:noProof/>
              </w:rPr>
              <w:t>5.0 Dataset Exploration</w:t>
            </w:r>
            <w:r w:rsidR="00242E7D">
              <w:rPr>
                <w:noProof/>
                <w:webHidden/>
              </w:rPr>
              <w:tab/>
            </w:r>
            <w:r w:rsidR="00242E7D">
              <w:rPr>
                <w:noProof/>
                <w:webHidden/>
              </w:rPr>
              <w:fldChar w:fldCharType="begin"/>
            </w:r>
            <w:r w:rsidR="00242E7D">
              <w:rPr>
                <w:noProof/>
                <w:webHidden/>
              </w:rPr>
              <w:instrText xml:space="preserve"> PAGEREF _Toc172795318 \h </w:instrText>
            </w:r>
            <w:r w:rsidR="00242E7D">
              <w:rPr>
                <w:noProof/>
                <w:webHidden/>
              </w:rPr>
            </w:r>
            <w:r w:rsidR="00242E7D">
              <w:rPr>
                <w:noProof/>
                <w:webHidden/>
              </w:rPr>
              <w:fldChar w:fldCharType="separate"/>
            </w:r>
            <w:r w:rsidR="00242E7D">
              <w:rPr>
                <w:noProof/>
                <w:webHidden/>
              </w:rPr>
              <w:t>45</w:t>
            </w:r>
            <w:r w:rsidR="00242E7D">
              <w:rPr>
                <w:noProof/>
                <w:webHidden/>
              </w:rPr>
              <w:fldChar w:fldCharType="end"/>
            </w:r>
          </w:hyperlink>
        </w:p>
        <w:p w14:paraId="6DF72E19" w14:textId="14A5576D" w:rsidR="00242E7D" w:rsidRDefault="00000000">
          <w:pPr>
            <w:pStyle w:val="TOC2"/>
            <w:tabs>
              <w:tab w:val="right" w:leader="dot" w:pos="10456"/>
            </w:tabs>
            <w:rPr>
              <w:rFonts w:eastAsiaTheme="minorEastAsia"/>
              <w:noProof/>
              <w:lang w:eastAsia="en-GB"/>
            </w:rPr>
          </w:pPr>
          <w:hyperlink w:anchor="_Toc172795319" w:history="1">
            <w:r w:rsidR="00242E7D" w:rsidRPr="00576FD9">
              <w:rPr>
                <w:rStyle w:val="Hyperlink"/>
                <w:noProof/>
              </w:rPr>
              <w:t>6.0 Conclusion</w:t>
            </w:r>
            <w:r w:rsidR="00242E7D">
              <w:rPr>
                <w:noProof/>
                <w:webHidden/>
              </w:rPr>
              <w:tab/>
            </w:r>
            <w:r w:rsidR="00242E7D">
              <w:rPr>
                <w:noProof/>
                <w:webHidden/>
              </w:rPr>
              <w:fldChar w:fldCharType="begin"/>
            </w:r>
            <w:r w:rsidR="00242E7D">
              <w:rPr>
                <w:noProof/>
                <w:webHidden/>
              </w:rPr>
              <w:instrText xml:space="preserve"> PAGEREF _Toc172795319 \h </w:instrText>
            </w:r>
            <w:r w:rsidR="00242E7D">
              <w:rPr>
                <w:noProof/>
                <w:webHidden/>
              </w:rPr>
            </w:r>
            <w:r w:rsidR="00242E7D">
              <w:rPr>
                <w:noProof/>
                <w:webHidden/>
              </w:rPr>
              <w:fldChar w:fldCharType="separate"/>
            </w:r>
            <w:r w:rsidR="00242E7D">
              <w:rPr>
                <w:noProof/>
                <w:webHidden/>
              </w:rPr>
              <w:t>46</w:t>
            </w:r>
            <w:r w:rsidR="00242E7D">
              <w:rPr>
                <w:noProof/>
                <w:webHidden/>
              </w:rPr>
              <w:fldChar w:fldCharType="end"/>
            </w:r>
          </w:hyperlink>
        </w:p>
        <w:p w14:paraId="3EB0628D" w14:textId="51EE99F7" w:rsidR="00242E7D" w:rsidRDefault="00000000">
          <w:pPr>
            <w:pStyle w:val="TOC2"/>
            <w:tabs>
              <w:tab w:val="right" w:leader="dot" w:pos="10456"/>
            </w:tabs>
            <w:rPr>
              <w:rFonts w:eastAsiaTheme="minorEastAsia"/>
              <w:noProof/>
              <w:lang w:eastAsia="en-GB"/>
            </w:rPr>
          </w:pPr>
          <w:hyperlink w:anchor="_Toc172795320" w:history="1">
            <w:r w:rsidR="00242E7D" w:rsidRPr="00576FD9">
              <w:rPr>
                <w:rStyle w:val="Hyperlink"/>
                <w:noProof/>
              </w:rPr>
              <w:t>References</w:t>
            </w:r>
            <w:r w:rsidR="00242E7D">
              <w:rPr>
                <w:noProof/>
                <w:webHidden/>
              </w:rPr>
              <w:tab/>
            </w:r>
            <w:r w:rsidR="00242E7D">
              <w:rPr>
                <w:noProof/>
                <w:webHidden/>
              </w:rPr>
              <w:fldChar w:fldCharType="begin"/>
            </w:r>
            <w:r w:rsidR="00242E7D">
              <w:rPr>
                <w:noProof/>
                <w:webHidden/>
              </w:rPr>
              <w:instrText xml:space="preserve"> PAGEREF _Toc172795320 \h </w:instrText>
            </w:r>
            <w:r w:rsidR="00242E7D">
              <w:rPr>
                <w:noProof/>
                <w:webHidden/>
              </w:rPr>
            </w:r>
            <w:r w:rsidR="00242E7D">
              <w:rPr>
                <w:noProof/>
                <w:webHidden/>
              </w:rPr>
              <w:fldChar w:fldCharType="separate"/>
            </w:r>
            <w:r w:rsidR="00242E7D">
              <w:rPr>
                <w:noProof/>
                <w:webHidden/>
              </w:rPr>
              <w:t>46</w:t>
            </w:r>
            <w:r w:rsidR="00242E7D">
              <w:rPr>
                <w:noProof/>
                <w:webHidden/>
              </w:rPr>
              <w:fldChar w:fldCharType="end"/>
            </w:r>
          </w:hyperlink>
        </w:p>
        <w:p w14:paraId="0FC1A39A" w14:textId="4937CFB7" w:rsidR="00242E7D" w:rsidRDefault="00000000">
          <w:pPr>
            <w:pStyle w:val="TOC1"/>
            <w:tabs>
              <w:tab w:val="right" w:leader="dot" w:pos="10456"/>
            </w:tabs>
            <w:rPr>
              <w:rFonts w:eastAsiaTheme="minorEastAsia"/>
              <w:noProof/>
              <w:lang w:eastAsia="en-GB"/>
            </w:rPr>
          </w:pPr>
          <w:hyperlink w:anchor="_Toc172795321" w:history="1">
            <w:r w:rsidR="00242E7D" w:rsidRPr="00576FD9">
              <w:rPr>
                <w:rStyle w:val="Hyperlink"/>
                <w:noProof/>
              </w:rPr>
              <w:t>Supplementary Information</w:t>
            </w:r>
            <w:r w:rsidR="00242E7D">
              <w:rPr>
                <w:noProof/>
                <w:webHidden/>
              </w:rPr>
              <w:tab/>
            </w:r>
            <w:r w:rsidR="00242E7D">
              <w:rPr>
                <w:noProof/>
                <w:webHidden/>
              </w:rPr>
              <w:fldChar w:fldCharType="begin"/>
            </w:r>
            <w:r w:rsidR="00242E7D">
              <w:rPr>
                <w:noProof/>
                <w:webHidden/>
              </w:rPr>
              <w:instrText xml:space="preserve"> PAGEREF _Toc172795321 \h </w:instrText>
            </w:r>
            <w:r w:rsidR="00242E7D">
              <w:rPr>
                <w:noProof/>
                <w:webHidden/>
              </w:rPr>
            </w:r>
            <w:r w:rsidR="00242E7D">
              <w:rPr>
                <w:noProof/>
                <w:webHidden/>
              </w:rPr>
              <w:fldChar w:fldCharType="separate"/>
            </w:r>
            <w:r w:rsidR="00242E7D">
              <w:rPr>
                <w:noProof/>
                <w:webHidden/>
              </w:rPr>
              <w:t>48</w:t>
            </w:r>
            <w:r w:rsidR="00242E7D">
              <w:rPr>
                <w:noProof/>
                <w:webHidden/>
              </w:rPr>
              <w:fldChar w:fldCharType="end"/>
            </w:r>
          </w:hyperlink>
        </w:p>
        <w:p w14:paraId="6F43AB41" w14:textId="2CE21DB3" w:rsidR="00174398" w:rsidRDefault="00174398" w:rsidP="00174398">
          <w:r>
            <w:rPr>
              <w:b/>
              <w:bCs/>
              <w:noProof/>
            </w:rPr>
            <w:fldChar w:fldCharType="end"/>
          </w:r>
        </w:p>
      </w:sdtContent>
    </w:sdt>
    <w:p w14:paraId="649EA4AA" w14:textId="16162F6E" w:rsidR="00B55EF1" w:rsidRDefault="009C3B2D" w:rsidP="006E6DC7">
      <w:pPr>
        <w:pStyle w:val="Heading1"/>
      </w:pPr>
      <w:bookmarkStart w:id="0" w:name="_Toc172795297"/>
      <w:r w:rsidRPr="00A76BDD">
        <w:t>Artificial Curiosity: A</w:t>
      </w:r>
      <w:r w:rsidR="009C2A08">
        <w:t>n ML Aided</w:t>
      </w:r>
      <w:r w:rsidRPr="00A76BDD">
        <w:t xml:space="preserve"> Search for </w:t>
      </w:r>
      <w:r w:rsidR="009C2A08">
        <w:t>Reactivity</w:t>
      </w:r>
      <w:r w:rsidRPr="00A76BDD">
        <w:t xml:space="preserve"> and Chemical Understanding.</w:t>
      </w:r>
      <w:bookmarkEnd w:id="0"/>
    </w:p>
    <w:p w14:paraId="5713258E" w14:textId="6504494D" w:rsidR="00B55EF1" w:rsidRDefault="00B55EF1" w:rsidP="00B55EF1">
      <w:pPr>
        <w:pStyle w:val="Heading2"/>
        <w:numPr>
          <w:ilvl w:val="0"/>
          <w:numId w:val="13"/>
        </w:numPr>
      </w:pPr>
      <w:bookmarkStart w:id="1" w:name="_Toc172795298"/>
      <w:r>
        <w:t>Introduction</w:t>
      </w:r>
      <w:bookmarkEnd w:id="1"/>
    </w:p>
    <w:p w14:paraId="7062F6F5" w14:textId="745A8C24" w:rsidR="00055514" w:rsidRDefault="006E6DC7" w:rsidP="006E6DC7">
      <w:pPr>
        <w:rPr>
          <w:noProof/>
        </w:rPr>
      </w:pPr>
      <w:r>
        <w:t>Serendipitous discoveries, such as Wittig olefination,</w:t>
      </w:r>
      <w:r w:rsidRPr="00A76BDD">
        <w:t xml:space="preserve"> play a major role in Chemistry</w:t>
      </w:r>
      <w:r>
        <w:t>, revolutionising different industries</w:t>
      </w:r>
      <w:r w:rsidR="00EA5F1C">
        <w:fldChar w:fldCharType="begin"/>
      </w:r>
      <w:r w:rsidR="00EA5F1C">
        <w:instrText xml:space="preserve"> ADDIN ZOTERO_ITEM CSL_CITATION {"citationID":"j4A5AJzl","properties":{"formattedCitation":"\\super 10\\nosupersub{}","plainCitation":"10","noteIndex":0},"citationItems":[{"id":28,"uris":["http://zotero.org/users/local/wUYKyNnp/items/B8U9K8D8"],"itemData":{"id":28,"type":"article-journal","abstract":"The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EA5F1C">
        <w:fldChar w:fldCharType="separate"/>
      </w:r>
      <w:r w:rsidR="00EA5F1C" w:rsidRPr="00EA5F1C">
        <w:rPr>
          <w:rFonts w:ascii="Calibri" w:hAnsi="Calibri" w:cs="Times New Roman"/>
          <w:szCs w:val="24"/>
          <w:vertAlign w:val="superscript"/>
        </w:rPr>
        <w:t>10</w:t>
      </w:r>
      <w:r w:rsidR="00EA5F1C">
        <w:fldChar w:fldCharType="end"/>
      </w:r>
      <w:r w:rsidRPr="00A76BDD">
        <w:t xml:space="preserve">. Unfortunately, this makes finding </w:t>
      </w:r>
      <w:r>
        <w:t xml:space="preserve">new </w:t>
      </w:r>
      <w:r w:rsidR="00C00E36">
        <w:t>chemistries</w:t>
      </w:r>
      <w:r>
        <w:t xml:space="preserve"> with </w:t>
      </w:r>
      <w:r w:rsidR="00B67C72">
        <w:t>potential applications</w:t>
      </w:r>
      <w:r>
        <w:t xml:space="preserve"> both</w:t>
      </w:r>
      <w:r w:rsidRPr="00A76BDD">
        <w:t xml:space="preserve"> rare and unpredictable.</w:t>
      </w:r>
      <w:r w:rsidR="00EA5F1C">
        <w:t xml:space="preserve"> While chemists are capable of suggesting possible candidates via analogue-based approaches, they are still reliant on serendipity for sampling candidates </w:t>
      </w:r>
      <w:r w:rsidR="00C103E0">
        <w:t>in untapped regions of a space</w:t>
      </w:r>
      <w:r w:rsidR="00EA5F1C">
        <w:t>.</w:t>
      </w:r>
      <w:r w:rsidR="006D5847">
        <w:t xml:space="preserve"> </w:t>
      </w:r>
      <w:r w:rsidR="00EA5F1C">
        <w:t>Th</w:t>
      </w:r>
      <w:r w:rsidR="00D21335">
        <w:t>is</w:t>
      </w:r>
      <w:r w:rsidR="00EA5F1C">
        <w:t xml:space="preserve"> master project seeks </w:t>
      </w:r>
      <w:r w:rsidR="006D5847">
        <w:t xml:space="preserve">to improve chemist sampling of a chemical space </w:t>
      </w:r>
      <w:r w:rsidR="00771793">
        <w:t>by using</w:t>
      </w:r>
      <w:r w:rsidR="00EA5F1C">
        <w:t xml:space="preserve"> machine learning (ML) as a sieve to identify promising regions,</w:t>
      </w:r>
      <w:r w:rsidR="00771793">
        <w:t xml:space="preserve"> and to improve chemist rational</w:t>
      </w:r>
      <w:r w:rsidR="00C00E36">
        <w:t xml:space="preserve"> </w:t>
      </w:r>
      <w:r w:rsidR="006D5847">
        <w:t xml:space="preserve">- </w:t>
      </w:r>
      <w:r w:rsidR="00771793">
        <w:t>lead</w:t>
      </w:r>
      <w:r w:rsidR="006D5847">
        <w:t>ing</w:t>
      </w:r>
      <w:r w:rsidR="00771793">
        <w:t xml:space="preserve"> to a more systematised</w:t>
      </w:r>
      <w:r w:rsidR="006D5847">
        <w:t xml:space="preserve">, </w:t>
      </w:r>
      <w:r w:rsidR="00C00E36">
        <w:t>efficient</w:t>
      </w:r>
      <w:r w:rsidR="006D5847">
        <w:t>, and unbiased sampling (</w:t>
      </w:r>
      <w:r w:rsidR="006D5847">
        <w:fldChar w:fldCharType="begin"/>
      </w:r>
      <w:r w:rsidR="006D5847">
        <w:instrText xml:space="preserve"> REF _Ref170040903 \h </w:instrText>
      </w:r>
      <w:r w:rsidR="006D5847">
        <w:fldChar w:fldCharType="separate"/>
      </w:r>
      <w:r w:rsidR="00242E7D">
        <w:t xml:space="preserve">Figure </w:t>
      </w:r>
      <w:r w:rsidR="00242E7D">
        <w:rPr>
          <w:noProof/>
        </w:rPr>
        <w:t>1</w:t>
      </w:r>
      <w:r w:rsidR="006D5847">
        <w:fldChar w:fldCharType="end"/>
      </w:r>
      <w:r w:rsidR="006D5847">
        <w:t>).</w:t>
      </w:r>
      <w:r w:rsidR="00CF168E">
        <w:t xml:space="preserve"> T</w:t>
      </w:r>
      <w:r w:rsidR="00597F5C">
        <w:t xml:space="preserve">he limitations of this </w:t>
      </w:r>
      <w:r w:rsidR="00CF168E">
        <w:t xml:space="preserve">data driven approach </w:t>
      </w:r>
      <w:r w:rsidR="00597F5C">
        <w:t xml:space="preserve">are discussed and </w:t>
      </w:r>
      <w:r w:rsidR="00CF168E">
        <w:t xml:space="preserve">tested on developing formation rational of imine-based metal organic complexes </w:t>
      </w:r>
      <w:r w:rsidR="00A92159">
        <w:t xml:space="preserve">by </w:t>
      </w:r>
      <w:r w:rsidR="00597F5C">
        <w:t xml:space="preserve">a </w:t>
      </w:r>
      <w:r w:rsidR="00CF168E">
        <w:t xml:space="preserve">sieving of this space. </w:t>
      </w:r>
      <w:r w:rsidR="00597F5C">
        <w:t>Such a project is made possible by data acquired from</w:t>
      </w:r>
      <w:r w:rsidR="00DC1098">
        <w:t xml:space="preserve"> a</w:t>
      </w:r>
      <w:r w:rsidR="00597F5C">
        <w:t xml:space="preserve"> high throughput </w:t>
      </w:r>
      <w:r w:rsidR="00DC1098">
        <w:t xml:space="preserve">experimentation (HTE) </w:t>
      </w:r>
      <w:r w:rsidR="00597F5C">
        <w:t>platform</w:t>
      </w:r>
      <w:r w:rsidR="00DC1098">
        <w:t xml:space="preserve"> </w:t>
      </w:r>
      <w:r w:rsidR="00597F5C">
        <w:t>that</w:t>
      </w:r>
      <w:r>
        <w:t xml:space="preserve"> synthesises and analysis different combinations of diamine, </w:t>
      </w:r>
      <w:r>
        <w:lastRenderedPageBreak/>
        <w:t xml:space="preserve">monoaldehyde, and metals </w:t>
      </w:r>
      <w:r w:rsidR="00597F5C">
        <w:t xml:space="preserve">along with </w:t>
      </w:r>
      <w:r>
        <w:t xml:space="preserve">a heuristic decision maker </w:t>
      </w:r>
      <w:r w:rsidR="00597F5C">
        <w:t xml:space="preserve">that </w:t>
      </w:r>
      <w:r>
        <w:t xml:space="preserve">determines if the combination is successful or not. The merging of HTE and automated spectra analysis generated a dataset of </w:t>
      </w:r>
      <w:r w:rsidR="00081707">
        <w:t xml:space="preserve">399 </w:t>
      </w:r>
      <w:r>
        <w:t>different reactions</w:t>
      </w:r>
      <w:r w:rsidR="00597F5C">
        <w:t xml:space="preserve"> to then drive formation rational and ML sieve building</w:t>
      </w:r>
      <w:r>
        <w:t>.</w:t>
      </w:r>
    </w:p>
    <w:p w14:paraId="1B62E8E0" w14:textId="77777777" w:rsidR="00055514" w:rsidRDefault="00055514" w:rsidP="00EE4D2C">
      <w:pPr>
        <w:keepNext/>
        <w:jc w:val="center"/>
      </w:pPr>
      <w:r w:rsidRPr="00367F08">
        <w:rPr>
          <w:noProof/>
        </w:rPr>
        <w:drawing>
          <wp:inline distT="0" distB="0" distL="0" distR="0" wp14:anchorId="328995FA" wp14:editId="0E669149">
            <wp:extent cx="5706654" cy="3496455"/>
            <wp:effectExtent l="0" t="0" r="8890" b="889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06654" cy="3496455"/>
                    </a:xfrm>
                    <a:prstGeom prst="rect">
                      <a:avLst/>
                    </a:prstGeom>
                  </pic:spPr>
                </pic:pic>
              </a:graphicData>
            </a:graphic>
          </wp:inline>
        </w:drawing>
      </w:r>
    </w:p>
    <w:p w14:paraId="07CF5EE7" w14:textId="76D585FF" w:rsidR="006E6DC7" w:rsidRPr="006E6DC7" w:rsidRDefault="00055514" w:rsidP="00EB0D75">
      <w:pPr>
        <w:pStyle w:val="Caption"/>
      </w:pPr>
      <w:bookmarkStart w:id="2" w:name="_Ref170040903"/>
      <w:r>
        <w:t xml:space="preserve">Figure </w:t>
      </w:r>
      <w:r w:rsidR="00000000">
        <w:fldChar w:fldCharType="begin"/>
      </w:r>
      <w:r w:rsidR="00000000">
        <w:instrText xml:space="preserve"> SEQ Figure \* ARABIC </w:instrText>
      </w:r>
      <w:r w:rsidR="00000000">
        <w:fldChar w:fldCharType="separate"/>
      </w:r>
      <w:r w:rsidR="00242E7D">
        <w:rPr>
          <w:noProof/>
        </w:rPr>
        <w:t>1</w:t>
      </w:r>
      <w:r w:rsidR="00000000">
        <w:rPr>
          <w:noProof/>
        </w:rPr>
        <w:fldChar w:fldCharType="end"/>
      </w:r>
      <w:bookmarkEnd w:id="2"/>
      <w:r>
        <w:t>: A chemical space of imine-based metal organic complexes replicated into 3 layers. The bottom layer shows the ground truth</w:t>
      </w:r>
      <w:r w:rsidR="00EB0D75">
        <w:t>, the second is a random search along with chemist sampling, and the last layer shows a ML driven search conduct</w:t>
      </w:r>
      <w:r w:rsidR="00D21335">
        <w:t>ed</w:t>
      </w:r>
      <w:r w:rsidR="00EB0D75">
        <w:t xml:space="preserve"> by both chemist and robot. A random search allowed for the identification of some chemically valuable samples. Based on chemical understanding, the chemist is able to produce samples which are in a similar region of the space as the random samples. A random search also allows for the identification of other samples, even though these lie outside the scope of the search (the identification of valuable samples). Using ML allows for a more systematic search of the space (shown by relations between searches represented by grey arrows), leading to the identification of all the chemically valuable samples. ML, like serendipity also identifies compounds outside the search scope. When combined with robotics, the search process is sp</w:t>
      </w:r>
      <w:r w:rsidR="00D21335">
        <w:t>e</w:t>
      </w:r>
      <w:r w:rsidR="00EB0D75">
        <w:t>ed up, as demonstrated by the 4 robotic samples compared to the 2 random samples. All samples identified and chemistry learned by ML can then be used by the chemist to further sample the space.</w:t>
      </w:r>
    </w:p>
    <w:p w14:paraId="4E0C233A" w14:textId="4A0912E6" w:rsidR="00B55EF1" w:rsidRPr="00B55EF1" w:rsidRDefault="00B55EF1" w:rsidP="000C09CF">
      <w:pPr>
        <w:pStyle w:val="Heading3"/>
      </w:pPr>
      <w:bookmarkStart w:id="3" w:name="_Toc172795299"/>
      <w:r>
        <w:t xml:space="preserve">1.1 </w:t>
      </w:r>
      <w:r w:rsidR="000C09CF">
        <w:t>Problem Introduction</w:t>
      </w:r>
      <w:bookmarkEnd w:id="3"/>
    </w:p>
    <w:p w14:paraId="4E825ADE" w14:textId="344CFE13" w:rsidR="00603B2C" w:rsidRDefault="00A17C26" w:rsidP="00823CCF">
      <w:r>
        <w:t xml:space="preserve">Traditional research requires some form of randomness to sample and identify candidates with chemistries distinct from the current literature. </w:t>
      </w:r>
      <w:r w:rsidR="00444061">
        <w:t>This serendipity makes research a task based on gruelling work to maximise luck. Random discoveries, have none the less</w:t>
      </w:r>
      <w:r w:rsidR="003D385A" w:rsidRPr="00A76BDD">
        <w:t xml:space="preserve"> aided in tacking challenges in healthcare, </w:t>
      </w:r>
      <w:r w:rsidR="003D385A">
        <w:t xml:space="preserve">materials, energy </w:t>
      </w:r>
      <w:r w:rsidR="003D385A" w:rsidRPr="00A76BDD">
        <w:t>storage, and sustainability.</w:t>
      </w:r>
      <w:r w:rsidR="003D385A">
        <w:t xml:space="preserve"> Just to name a few Nylon, ferrocene, fullerene, electrically conducting polymers, and Wittig</w:t>
      </w:r>
      <w:r w:rsidR="003D385A" w:rsidRPr="005F1019">
        <w:t xml:space="preserve"> olefination</w:t>
      </w:r>
      <w:r w:rsidR="003D385A">
        <w:t xml:space="preserve"> were all discover</w:t>
      </w:r>
      <w:r w:rsidR="008F6D5D">
        <w:t>ed</w:t>
      </w:r>
      <w:r w:rsidR="003D385A">
        <w:t xml:space="preserve"> by chance</w:t>
      </w:r>
      <w:r w:rsidR="003D385A">
        <w:fldChar w:fldCharType="begin"/>
      </w:r>
      <w:r w:rsidR="00EA5F1C">
        <w:instrText xml:space="preserve"> ADDIN ZOTERO_ITEM CSL_CITATION {"citationID":"yZt6oDcI","properties":{"formattedCitation":"\\super 10\\nosupersub{}","plainCitation":"10","noteIndex":0},"citationItems":[{"id":28,"uris":["http://zotero.org/users/local/wUYKyNnp/items/B8U9K8D8"],"itemData":{"id":28,"type":"article-journal","abstract":"The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3D385A">
        <w:fldChar w:fldCharType="separate"/>
      </w:r>
      <w:r w:rsidR="00EA5F1C" w:rsidRPr="00EA5F1C">
        <w:rPr>
          <w:rFonts w:ascii="Calibri" w:hAnsi="Calibri" w:cs="Times New Roman"/>
          <w:szCs w:val="24"/>
          <w:vertAlign w:val="superscript"/>
        </w:rPr>
        <w:t>10</w:t>
      </w:r>
      <w:r w:rsidR="003D385A">
        <w:fldChar w:fldCharType="end"/>
      </w:r>
      <w:r w:rsidR="003D385A">
        <w:t xml:space="preserve">. </w:t>
      </w:r>
      <w:r w:rsidR="00444061">
        <w:t xml:space="preserve">Therefore, a strategy less reliant on luck is required to sample new impactful chemistries at a </w:t>
      </w:r>
      <w:r w:rsidR="00D03488">
        <w:t xml:space="preserve">more efficient pace. </w:t>
      </w:r>
    </w:p>
    <w:p w14:paraId="6D53D4D1" w14:textId="0D8C6E35" w:rsidR="000C09CF" w:rsidRDefault="00D03488" w:rsidP="00444061">
      <w:r>
        <w:t xml:space="preserve">A purely theoretical approach to discoveries is possible, as exemplified by </w:t>
      </w:r>
      <w:r w:rsidRPr="00EA5F1C">
        <w:rPr>
          <w:rFonts w:ascii="Calibri" w:hAnsi="Calibri"/>
        </w:rPr>
        <w:t>O’Shaughnessy</w:t>
      </w:r>
      <w:r>
        <w:rPr>
          <w:rFonts w:ascii="Calibri" w:hAnsi="Calibri"/>
        </w:rPr>
        <w:t xml:space="preserve"> et al. </w:t>
      </w:r>
      <w:r>
        <w:t>2024 paper</w:t>
      </w:r>
      <w:r>
        <w:fldChar w:fldCharType="begin"/>
      </w:r>
      <w:r>
        <w:instrText xml:space="preserve"> ADDIN ZOTERO_ITEM CSL_CITATION {"citationID":"4Kx7mvXW","properties":{"formattedCitation":"\\super 11\\nosupersub{}","plainCitation":"11","noteIndex":0},"citationItems":[{"id":71,"uris":["http://zotero.org/users/local/wUYKyNnp/items/8KI9QHK2"],"itemData":{"id":71,"type":"article-journal","abstract":"Metal–organic frameworks (MOFs) are useful synthetic materials that are built by the programmed assembly of metal nodes and organic linkers1. The success of MOFs results from the isoreticular principle2, which allows families of structurally analogous frameworks to be built in a predictable way. This relies on directional coordinate covalent bonding to define the framework geometry. However, isoreticular strategies do not translate to other common crystalline solids, such as organic salts3–5, in which the intermolecular ionic bonding is less directional. Here we show that chemical knowledge can be combined with computational crystal-structure prediction6 (CSP) to design porous organic ammonium halide salts that contain no metals. The nodes in these salt frameworks are tightly packed ionic clusters that direct the materials to crystallize in specific ways, as demonstrated by the presence of well-defined spikes of low-energy, low-density isoreticular structures on the predicted lattice energy landscapes7,8. These energy landscapes allow us to select combinations of cations and anions that will form thermodynamically stable, porous salt frameworks with channel sizes, functionalities and geometries that can be predicted a priori. Some of these porous salts adsorb molecular guests such as iodine in quantities that exceed those of most MOFs, and this could be useful for applications such as radio-iodine capture9–12. More generally, the synthesis of these salts is scalable, involving simple acid–base neutralization, and the strategy makes it possible to create a family of non-metal organic frameworks that combine high ionic charge density with permanent porosity.","container-title":"Nature","DOI":"10.1038/s41586-024-07353-9","ISSN":"1476-4687","issue":"8015","language":"en","license":"2024 The Author(s)","note":"publisher: Nature Publishing Group","page":"102-108","source":"www.nature.com","title":"Porous isoreticular non-metal organic frameworks","volume":"630","author":[{"family":"O’Shaughnessy","given":"Megan"},{"family":"Glover","given":"Joseph"},{"family":"Hafizi","given":"Roohollah"},{"family":"Barhi","given":"Mounib"},{"family":"Clowes","given":"Rob"},{"family":"Chong","given":"Samantha Y."},{"family":"Argent","given":"Stephen P."},{"family":"Day","given":"Graeme M."},{"family":"Cooper","given":"Andrew I."}],"issued":{"date-parts":[["2024",6]]}}}],"schema":"https://github.com/citation-style-language/schema/raw/master/csl-citation.json"} </w:instrText>
      </w:r>
      <w:r>
        <w:fldChar w:fldCharType="separate"/>
      </w:r>
      <w:r w:rsidRPr="00D03488">
        <w:rPr>
          <w:rFonts w:ascii="Calibri" w:hAnsi="Calibri" w:cs="Times New Roman"/>
          <w:szCs w:val="24"/>
          <w:vertAlign w:val="superscript"/>
        </w:rPr>
        <w:t>11</w:t>
      </w:r>
      <w:r>
        <w:fldChar w:fldCharType="end"/>
      </w:r>
      <w:r>
        <w:t xml:space="preserve">. However, as the field of catalysis shows, </w:t>
      </w:r>
      <w:r w:rsidR="00A92159">
        <w:t xml:space="preserve">a theoretical approach to discovery </w:t>
      </w:r>
      <w:r>
        <w:t xml:space="preserve">are </w:t>
      </w:r>
      <w:r w:rsidR="00D20BC1">
        <w:t>the</w:t>
      </w:r>
      <w:r>
        <w:t xml:space="preserve"> exception rather than the norm</w:t>
      </w:r>
      <w:r w:rsidR="00AC5D71">
        <w:fldChar w:fldCharType="begin"/>
      </w:r>
      <w:r w:rsidR="00AC5D71">
        <w:instrText xml:space="preserve"> ADDIN ZOTERO_ITEM CSL_CITATION {"citationID":"NfxtBree","properties":{"formattedCitation":"\\super 12\\nosupersub{}","plainCitation":"12","noteIndex":0},"citationItems":[{"id":15,"uris":["http://zotero.org/users/local/wUYKyNnp/items/653J9SKR"],"itemData":{"id":15,"type":"article-journal","abstract":"To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AC5D71">
        <w:fldChar w:fldCharType="separate"/>
      </w:r>
      <w:r w:rsidR="00AC5D71" w:rsidRPr="00AC5D71">
        <w:rPr>
          <w:rFonts w:ascii="Calibri" w:hAnsi="Calibri" w:cs="Times New Roman"/>
          <w:szCs w:val="24"/>
          <w:vertAlign w:val="superscript"/>
        </w:rPr>
        <w:t>12</w:t>
      </w:r>
      <w:r w:rsidR="00AC5D71">
        <w:fldChar w:fldCharType="end"/>
      </w:r>
      <w:r>
        <w:t>.</w:t>
      </w:r>
      <w:r w:rsidR="00AC5D71">
        <w:t xml:space="preserve"> Additionally, this requires expensive ab initio calculations and an already present understanding of the chemistry. Consequently, a</w:t>
      </w:r>
      <w:r w:rsidR="00A92159">
        <w:t xml:space="preserve"> sampling strategy </w:t>
      </w:r>
      <w:r w:rsidR="00AC5D71">
        <w:t>less reliant on pure theory is required.</w:t>
      </w:r>
    </w:p>
    <w:p w14:paraId="7091A69C" w14:textId="0EDE4AA9" w:rsidR="00823CCF" w:rsidRDefault="000C09CF" w:rsidP="003D385A">
      <w:r>
        <w:t xml:space="preserve">When serendipity </w:t>
      </w:r>
      <w:r w:rsidR="00AC5D71">
        <w:t xml:space="preserve">or theory </w:t>
      </w:r>
      <w:r>
        <w:t xml:space="preserve">is not at play, the chemist relies on building new materials or compounds based on their research experience. The new </w:t>
      </w:r>
      <w:r w:rsidR="008F6D5D">
        <w:t xml:space="preserve">sample is </w:t>
      </w:r>
      <w:r>
        <w:t xml:space="preserve">not novel, in the sense that </w:t>
      </w:r>
      <w:r w:rsidR="0008006A">
        <w:t>it’s</w:t>
      </w:r>
      <w:r>
        <w:t xml:space="preserve"> an amalgamation of previously known chemistries. This analogue-based design approach </w:t>
      </w:r>
      <w:r w:rsidR="005A1ACF">
        <w:t xml:space="preserve">means that </w:t>
      </w:r>
      <w:r w:rsidR="008F6D5D">
        <w:t xml:space="preserve">chemist’s samples </w:t>
      </w:r>
      <w:r w:rsidR="005A1ACF">
        <w:t xml:space="preserve">are still in a similar section of the chemical space as the </w:t>
      </w:r>
      <w:r w:rsidR="008F6D5D">
        <w:t xml:space="preserve">compound or </w:t>
      </w:r>
      <w:r w:rsidR="005A1ACF">
        <w:t>materials it was modelled after.</w:t>
      </w:r>
      <w:r w:rsidR="00DC4ECC">
        <w:t xml:space="preserve"> Furthermore, a manual screening is not possible as the number of chemical parameters to consider simultaneously and their complex interplay makes it hard for a human to predict </w:t>
      </w:r>
      <w:r w:rsidR="00D20BC1">
        <w:t xml:space="preserve">candidate </w:t>
      </w:r>
      <w:r w:rsidR="00DC4ECC">
        <w:t xml:space="preserve">reactivity. </w:t>
      </w:r>
      <w:r w:rsidR="00856233">
        <w:t>Therefore,</w:t>
      </w:r>
      <w:r w:rsidR="005A1ACF">
        <w:t xml:space="preserve"> if novel functionalities are to be required, the chemical space must be explored in a manner that departs from analogue-based approaches</w:t>
      </w:r>
      <w:r w:rsidR="00DC4ECC">
        <w:t xml:space="preserve"> with an additional non-human aid</w:t>
      </w:r>
      <w:r w:rsidR="005A1ACF">
        <w:t>.</w:t>
      </w:r>
    </w:p>
    <w:p w14:paraId="208C3B8B" w14:textId="4619D323" w:rsidR="00C75C0F" w:rsidRDefault="00AC5D71" w:rsidP="003D385A">
      <w:r>
        <w:t>To hammer the point,</w:t>
      </w:r>
      <w:r w:rsidR="00055514">
        <w:t xml:space="preserve"> </w:t>
      </w:r>
      <w:r>
        <w:t>the non-</w:t>
      </w:r>
      <w:r w:rsidR="0093283B">
        <w:t>valuable</w:t>
      </w:r>
      <w:r>
        <w:t xml:space="preserve"> candidate identified via serendipity </w:t>
      </w:r>
      <w:r w:rsidR="00BF36A9">
        <w:t xml:space="preserve">and the locally sparse chemist samples </w:t>
      </w:r>
      <w:r>
        <w:t xml:space="preserve">in </w:t>
      </w:r>
      <w:r w:rsidR="00055514">
        <w:fldChar w:fldCharType="begin"/>
      </w:r>
      <w:r w:rsidR="00055514">
        <w:instrText xml:space="preserve"> REF _Ref170040903 \h </w:instrText>
      </w:r>
      <w:r w:rsidR="00055514">
        <w:fldChar w:fldCharType="separate"/>
      </w:r>
      <w:r w:rsidR="00242E7D">
        <w:t xml:space="preserve">Figure </w:t>
      </w:r>
      <w:r w:rsidR="00242E7D">
        <w:rPr>
          <w:noProof/>
        </w:rPr>
        <w:t>1</w:t>
      </w:r>
      <w:r w:rsidR="00055514">
        <w:fldChar w:fldCharType="end"/>
      </w:r>
      <w:r>
        <w:t xml:space="preserve">, demonstrates </w:t>
      </w:r>
      <w:r w:rsidR="00BF36A9">
        <w:t xml:space="preserve">the consequence and importance of the dependence of research on randomness and </w:t>
      </w:r>
      <w:r w:rsidR="00BF36A9">
        <w:lastRenderedPageBreak/>
        <w:t xml:space="preserve">analogies. </w:t>
      </w:r>
      <w:r w:rsidR="003B379D">
        <w:t xml:space="preserve">Hence, a </w:t>
      </w:r>
      <w:r w:rsidR="008F6D5D">
        <w:t xml:space="preserve">human-independent </w:t>
      </w:r>
      <w:r w:rsidR="003B379D">
        <w:t xml:space="preserve">solution seeks to combine random’s ability to explore </w:t>
      </w:r>
      <w:r w:rsidR="00055514">
        <w:t xml:space="preserve">valuable, </w:t>
      </w:r>
      <w:r w:rsidR="003B379D">
        <w:t>distinct areas of a space, and the ability to rationalise novel compounds to reduce serendipity</w:t>
      </w:r>
      <w:r w:rsidR="00BF36A9">
        <w:t xml:space="preserve">. Such a solution may come in the form of machine learning, as its capable of replacing serendipity and improving chemist rational without a pure theoretical approach. </w:t>
      </w:r>
    </w:p>
    <w:p w14:paraId="3709D528" w14:textId="507E7797" w:rsidR="00856233" w:rsidRDefault="00856233" w:rsidP="00856233">
      <w:pPr>
        <w:pStyle w:val="Heading3"/>
      </w:pPr>
      <w:bookmarkStart w:id="4" w:name="_Toc172795300"/>
      <w:r>
        <w:t xml:space="preserve">1.2 Current </w:t>
      </w:r>
      <w:r w:rsidR="006E6DC7">
        <w:t>Solutions</w:t>
      </w:r>
      <w:bookmarkEnd w:id="4"/>
    </w:p>
    <w:p w14:paraId="2CCFA9D8" w14:textId="4850613E" w:rsidR="009E4C5C" w:rsidRPr="009E4C5C" w:rsidRDefault="00BC57D3" w:rsidP="00055514">
      <w:r>
        <w:t xml:space="preserve">Machine learning algorithms are capable of exploring spaces and chemical relations unthought of by the chemist </w:t>
      </w:r>
      <w:r w:rsidR="007349DE">
        <w:t xml:space="preserve">- and hence can replace the role of serendipity in a chemical search </w:t>
      </w:r>
      <w:r w:rsidR="001105E9">
        <w:t>while developing chemistry rational</w:t>
      </w:r>
      <w:r w:rsidR="006C5C89">
        <w:t xml:space="preserve"> </w:t>
      </w:r>
      <w:r w:rsidR="007349DE">
        <w:t xml:space="preserve">- </w:t>
      </w:r>
      <w:r>
        <w:t xml:space="preserve">as shown by Li et </w:t>
      </w:r>
      <w:proofErr w:type="spellStart"/>
      <w:r>
        <w:t>als</w:t>
      </w:r>
      <w:proofErr w:type="spellEnd"/>
      <w:r>
        <w:t>. paper</w:t>
      </w:r>
      <w:r>
        <w:fldChar w:fldCharType="begin"/>
      </w:r>
      <w:r>
        <w:instrText xml:space="preserve"> ADDIN ZOTERO_ITEM CSL_CITATION {"citationID":"9fHArdhL","properties":{"formattedCitation":"\\super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fldChar w:fldCharType="separate"/>
      </w:r>
      <w:r w:rsidRPr="005943DC">
        <w:rPr>
          <w:rFonts w:ascii="Calibri" w:hAnsi="Calibri" w:cs="Calibri"/>
          <w:szCs w:val="24"/>
          <w:vertAlign w:val="superscript"/>
        </w:rPr>
        <w:t>9</w:t>
      </w:r>
      <w:r>
        <w:fldChar w:fldCharType="end"/>
      </w:r>
      <w:r>
        <w:t xml:space="preserve">. </w:t>
      </w:r>
      <w:r w:rsidR="00D20BC1">
        <w:t>On the other hand,</w:t>
      </w:r>
      <w:r w:rsidR="00461FEF">
        <w:t xml:space="preserve"> </w:t>
      </w:r>
      <w:r w:rsidR="0057312B">
        <w:t xml:space="preserve">robotic automation is used to streamline the generation and acquisition of </w:t>
      </w:r>
      <w:r w:rsidR="00461FEF">
        <w:t xml:space="preserve">data for model training, testing and space exploration. Compared to human chemists, robots are capable of acquiring more reactions on tighter time scales with </w:t>
      </w:r>
      <w:r w:rsidR="00FA272F">
        <w:t>strict</w:t>
      </w:r>
      <w:r w:rsidR="00461FEF">
        <w:t xml:space="preserve"> standardis</w:t>
      </w:r>
      <w:r w:rsidR="00FA272F">
        <w:t xml:space="preserve">ation of </w:t>
      </w:r>
      <w:r w:rsidR="00461FEF">
        <w:t>reaction conditions as demonstrated by the mobile robotic chemist</w:t>
      </w:r>
      <w:r w:rsidR="00461FEF">
        <w:fldChar w:fldCharType="begin"/>
      </w:r>
      <w:r w:rsidR="00461FEF">
        <w:instrText xml:space="preserve"> ADDIN ZOTERO_ITEM CSL_CITATION {"citationID":"4I8ue4hY","properties":{"formattedCitation":"\\super 13\\nosupersub{}","plainCitation":"13","noteIndex":0},"citationItems":[{"id":1,"uris":["http://zotero.org/users/local/wUYKyNnp/items/YB6M4T26"],"itemData":{"id":1,"type":"article-journal","abstract":"Technologies such as batteries, biomaterials and heterogeneous catalysts have functions that are defined by mixtures of molecular and mesoscale components. As yet, this multi-length-scale complexity cannot be fully captured by atomistic simulations, and the design of such materials from first principles is still rare1–5. Likewise, experimental complexity scales exponentially with the number of variables, restricting most searches to narrow areas of materials space. Robots can assist in experimental searches6–14 but their widespread adoption in materials research is challenging because of the diversity of sample types, operations, instruments and measurements required. Here we use a mobile robot to search for improved photocatalysts for hydrogen production from water15. The robot operated autonomously over eight days, performing 688 experiments within a ten-variable experimental space, driven by a batched Bayesian search algorithm16–18. This autonomous search identified photocatalyst mixtures that were six times more active than the initial formulations, selecting beneficial components and deselecting negative ones. Our strategy uses a dexterous19,20 free-roaming robot21–24, automating the researcher rather than the instruments. This modular approach could be deployed in conventional laboratories for a range of research problems beyond photocatalysis.","container-title":"Nature","DOI":"10.1038/s41586-020-2442-2","ISSN":"1476-4687","issue":"7815","language":"en","license":"2020 The Author(s), under exclusive licence to Springer Nature Limited","note":"publisher: Nature Publishing Group","page":"237-241","source":"www.nature.com","title":"A mobile robotic chemist","volume":"583","author":[{"family":"Burger","given":"Benjamin"},{"family":"Maffettone","given":"Phillip M."},{"family":"Gusev","given":"Vladimir V."},{"family":"Aitchison","given":"Catherine M."},{"family":"Bai","given":"Yang"},{"family":"Wang","given":"Xiaoyan"},{"family":"Li","given":"Xiaobo"},{"family":"Alston","given":"Ben M."},{"family":"Li","given":"Buyi"},{"family":"Clowes","given":"Rob"},{"family":"Rankin","given":"Nicola"},{"family":"Harris","given":"Brandon"},{"family":"Sprick","given":"Reiner Sebastian"},{"family":"Cooper","given":"Andrew I."}],"issued":{"date-parts":[["2020",7]]}}}],"schema":"https://github.com/citation-style-language/schema/raw/master/csl-citation.json"} </w:instrText>
      </w:r>
      <w:r w:rsidR="00461FEF">
        <w:fldChar w:fldCharType="separate"/>
      </w:r>
      <w:r w:rsidR="00461FEF" w:rsidRPr="005943DC">
        <w:rPr>
          <w:rFonts w:ascii="Calibri" w:hAnsi="Calibri" w:cs="Calibri"/>
          <w:szCs w:val="24"/>
          <w:vertAlign w:val="superscript"/>
        </w:rPr>
        <w:t>13</w:t>
      </w:r>
      <w:r w:rsidR="00461FEF">
        <w:fldChar w:fldCharType="end"/>
      </w:r>
      <w:r w:rsidR="00461FEF">
        <w:t>. Literature has also shown that using robotic systems to</w:t>
      </w:r>
      <w:r w:rsidR="00954DEF">
        <w:t xml:space="preserve"> carry out reactions </w:t>
      </w:r>
      <w:r w:rsidR="00461FEF">
        <w:t xml:space="preserve">allowed the ML models to be trained on </w:t>
      </w:r>
      <w:r w:rsidR="003C67D4">
        <w:t xml:space="preserve">real world </w:t>
      </w:r>
      <w:r w:rsidR="00461FEF">
        <w:t>experimental data</w:t>
      </w:r>
      <w:r w:rsidR="00727188">
        <w:t xml:space="preserve"> </w:t>
      </w:r>
      <w:r w:rsidR="00461FEF">
        <w:t>which outcompetes any ab initio explorations due to the latter’s</w:t>
      </w:r>
      <w:r w:rsidR="00461FEF" w:rsidRPr="00187B28">
        <w:t xml:space="preserve"> </w:t>
      </w:r>
      <w:r w:rsidR="00461FEF" w:rsidRPr="00A76BDD">
        <w:t>associated computational costs</w:t>
      </w:r>
      <w:r w:rsidR="00461FEF">
        <w:fldChar w:fldCharType="begin"/>
      </w:r>
      <w:r w:rsidR="00461FEF">
        <w:instrText xml:space="preserve"> ADDIN ZOTERO_ITEM CSL_CITATION {"citationID":"tPZhhoBv","properties":{"formattedCitation":"\\super 7\\nosupersub{}","plainCitation":"7","noteIndex":0},"citationItems":[{"id":18,"uris":["http://zotero.org/users/local/wUYKyNnp/items/MCNQ8NFD"],"itemData":{"id":18,"type":"article-journal","abstract":"We present a robotic chemical discovery system capable of navigating a chemical space based on a learned general association between molecular structures and reactivity, while incorporating a neural network model that can process data from online analytics and assess reactivity without knowing the identity of the reagents. Working in conjunction with this learned knowledge, our robotic platform is able to autonomously explore a large number of potential reactions and assess the reactivity of mixtures, including unknown chemical spaces, regardless of the identity of the starting materials. Through the system, we identified a range of chemical reactions and products, some of which were well-known, some new but predictable from known pathways, and some unpredictable reactions that yielded new molecules. The validation of the system was done within a budget of 15 inputs combined in 1018 reactions, further analysis of which allowed us to discover not only a new photochemical reaction but also a new reactivity mode for a well-known reagent (p-toluenesulfonylmethyl isocyanide, TosMIC). This involved the reaction of 6 equiv of TosMIC in a “multistep, single-substrate” cascade reaction yielding a trimeric product in high yield (47% unoptimized) with the formation of five new C–C bonds involving sp–sp2 and sp–sp3 carbon centers. An analysis reveals that this transformation is intrinsically unpredictable, demonstrating the possibility of a reactivity-first robotic discovery of unknown reaction methodologies without requiring human input.","container-title":"ACS Central Science","DOI":"10.1021/acscentsci.1c00435","ISSN":"2374-7943","issue":"11","journalAbbreviation":"ACS Cent. Sci.","note":"publisher: American Chemical Society","page":"1821-1830","source":"ACS Publications","title":"Discovering New Chemistry with an Autonomous Robotic Platform Driven by a Reactivity-Seeking Neural Network","volume":"7","author":[{"family":"Caramelli","given":"Dario"},{"family":"Granda","given":"Jarosław M."},{"family":"Mehr","given":"S. Hessam M."},{"family":"Cambié","given":"Dario"},{"family":"Henson","given":"Alon B."},{"family":"Cronin","given":"Leroy"}],"issued":{"date-parts":[["2021",11,24]]}}}],"schema":"https://github.com/citation-style-language/schema/raw/master/csl-citation.json"} </w:instrText>
      </w:r>
      <w:r w:rsidR="00461FEF">
        <w:fldChar w:fldCharType="separate"/>
      </w:r>
      <w:r w:rsidR="00461FEF" w:rsidRPr="0046456D">
        <w:rPr>
          <w:rFonts w:ascii="Calibri" w:hAnsi="Calibri" w:cs="Times New Roman"/>
          <w:szCs w:val="24"/>
          <w:vertAlign w:val="superscript"/>
        </w:rPr>
        <w:t>7</w:t>
      </w:r>
      <w:r w:rsidR="00461FEF">
        <w:fldChar w:fldCharType="end"/>
      </w:r>
      <w:r w:rsidR="00461FEF">
        <w:t xml:space="preserve">. </w:t>
      </w:r>
      <w:r w:rsidR="00B00774">
        <w:t>Automation also improves reproducibility, accuracy and standardisation of results, reducing human error and making datapoints analytically comparable and meaningful for ML</w:t>
      </w:r>
      <w:r w:rsidR="00B00774">
        <w:fldChar w:fldCharType="begin"/>
      </w:r>
      <w:r w:rsidR="00B00774">
        <w:instrText xml:space="preserve"> ADDIN ZOTERO_ITEM CSL_CITATION {"citationID":"JLm3sRXa","properties":{"formattedCitation":"\\super 8\\nosupersub{}","plainCitation":"8","noteIndex":0},"citationItems":[{"id":11,"uris":["http://zotero.org/users/local/wUYKyNnp/items/SYAU3D7A"],"itemData":{"id":11,"type":"article-journal","abstract":"Accelerating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rsidR="00B00774">
        <w:fldChar w:fldCharType="separate"/>
      </w:r>
      <w:r w:rsidR="00B00774" w:rsidRPr="000649D6">
        <w:rPr>
          <w:rFonts w:ascii="Calibri" w:hAnsi="Calibri" w:cs="Times New Roman"/>
          <w:szCs w:val="24"/>
          <w:vertAlign w:val="superscript"/>
        </w:rPr>
        <w:t>8</w:t>
      </w:r>
      <w:r w:rsidR="00B00774">
        <w:fldChar w:fldCharType="end"/>
      </w:r>
      <w:r w:rsidR="00B00774">
        <w:t xml:space="preserve">. </w:t>
      </w:r>
      <w:r>
        <w:t xml:space="preserve">For these reasons, the current literature focuses on implementing data driven approaches, where </w:t>
      </w:r>
      <w:r w:rsidR="007349DE">
        <w:t xml:space="preserve">chemist research is supplemented </w:t>
      </w:r>
      <w:r>
        <w:t>by both machine learning (ML) algorithms and robot</w:t>
      </w:r>
      <w:r w:rsidR="00FA272F">
        <w:t xml:space="preserve">ic automation </w:t>
      </w:r>
      <w:r>
        <w:t>allowing for a less bias, more reliable exploration of a chemical space.</w:t>
      </w:r>
    </w:p>
    <w:p w14:paraId="5C4FD0EE" w14:textId="6CEEFEA0" w:rsidR="003E12D1" w:rsidRDefault="00BC57D3" w:rsidP="001807DE">
      <w:r>
        <w:t>There are two</w:t>
      </w:r>
      <w:r w:rsidR="00FA272F">
        <w:t xml:space="preserve"> recent</w:t>
      </w:r>
      <w:r>
        <w:t xml:space="preserve"> papers that highlight the</w:t>
      </w:r>
      <w:r w:rsidR="00FA272F">
        <w:t xml:space="preserve"> feasibility and practicality of combining</w:t>
      </w:r>
      <w:r>
        <w:t xml:space="preserve"> both ML and robotics for </w:t>
      </w:r>
      <w:r w:rsidR="00461FEF">
        <w:t>tackling the problems presented in section 1.1</w:t>
      </w:r>
      <w:r w:rsidR="000D0BDA">
        <w:t>, they are</w:t>
      </w:r>
      <w:r w:rsidR="001807DE">
        <w:t xml:space="preserve">: </w:t>
      </w:r>
      <w:r w:rsidR="006C5CAD">
        <w:t>‘</w:t>
      </w:r>
      <w:r w:rsidR="006C5CAD" w:rsidRPr="006C5CAD">
        <w:rPr>
          <w:i/>
        </w:rPr>
        <w:t xml:space="preserve">Sequential closed-loop Bayesian optimization as a guide for organic molecular </w:t>
      </w:r>
      <w:proofErr w:type="spellStart"/>
      <w:r w:rsidR="006C5CAD" w:rsidRPr="006C5CAD">
        <w:rPr>
          <w:i/>
        </w:rPr>
        <w:t>metallophotocatalyst</w:t>
      </w:r>
      <w:proofErr w:type="spellEnd"/>
      <w:r w:rsidR="006C5CAD" w:rsidRPr="006C5CAD">
        <w:rPr>
          <w:i/>
        </w:rPr>
        <w:t xml:space="preserve"> formulation discovery</w:t>
      </w:r>
      <w:r w:rsidR="00A34F0A">
        <w:rPr>
          <w:i/>
        </w:rPr>
        <w:t>’</w:t>
      </w:r>
      <w:r w:rsidR="00FA272F">
        <w:rPr>
          <w:i/>
        </w:rPr>
        <w:fldChar w:fldCharType="begin"/>
      </w:r>
      <w:r w:rsidR="00FA272F">
        <w:rPr>
          <w:i/>
        </w:rPr>
        <w:instrText xml:space="preserve"> ADDIN ZOTERO_ITEM CSL_CITATION {"citationID":"4X7DaeMu","properties":{"formattedCitation":"\\super 14\\nosupersub{}","plainCitation":"14","noteIndex":0},"citationItems":[{"id":87,"uris":["http://zotero.org/users/local/wUYKyNnp/items/ETZCVQ5P"],"itemData":{"id":87,"type":"article-journal","abstract":"Conjugated organic photoredox catalysts (OPCs) can promote a wide range of chemical transformations. It is challenging to predict the catalytic activities of OPCs from first principles, either by expert knowledge or by using a priori calculations, as catalyst activity depends on a complex range of interrelated properties. Organic photocatalysts and other catalyst systems have often been discovered by a mixture of design and trial and error. Here we report a two-step data-driven approach to the targeted synthesis of OPCs and the subsequent reaction optimization for metallophotocatalysis, demonstrated for decarboxylative sp3–sp2 cross-coupling of amino acids with aryl halides. Our approach uses a Bayesian optimization strategy coupled with encoding of key physical properties using molecular descriptors to identify promising OPCs from a virtual library of 560 candidate molecules. This led to OPC formulations that are competitive with iridium catalysts by exploring just 2.4% of the available catalyst formulation space (107 of 4,500 possible reaction conditions).","container-title":"Nature Chemistry","DOI":"10.1038/s41557-024-01546-5","ISSN":"1755-4349","journalAbbreviation":"Nat. Chem.","language":"en","license":"2024 The Author(s)","note":"publisher: Nature Publishing Group","page":"1-9","source":"www.nature.com","title":"Sequential closed-loop Bayesian optimization as a guide for organic molecular metallophotocatalyst formulation discovery","author":[{"family":"Li","given":"Xiaobo"},{"family":"Che","given":"Yu"},{"family":"Chen","given":"Linjiang"},{"family":"Liu","given":"Tao"},{"family":"Wang","given":"Kewei"},{"family":"Liu","given":"Lunjie"},{"family":"Yang","given":"Haofan"},{"family":"Pyzer-Knapp","given":"Edward O."},{"family":"Cooper","given":"Andrew I."}],"issued":{"date-parts":[["2024",6,11]]}}}],"schema":"https://github.com/citation-style-language/schema/raw/master/csl-citation.json"} </w:instrText>
      </w:r>
      <w:r w:rsidR="00FA272F">
        <w:rPr>
          <w:i/>
        </w:rPr>
        <w:fldChar w:fldCharType="separate"/>
      </w:r>
      <w:r w:rsidR="00FA272F" w:rsidRPr="00FA272F">
        <w:rPr>
          <w:rFonts w:ascii="Calibri" w:hAnsi="Calibri" w:cs="Calibri"/>
          <w:szCs w:val="24"/>
          <w:vertAlign w:val="superscript"/>
        </w:rPr>
        <w:t>14</w:t>
      </w:r>
      <w:r w:rsidR="00FA272F">
        <w:rPr>
          <w:i/>
        </w:rPr>
        <w:fldChar w:fldCharType="end"/>
      </w:r>
      <w:r w:rsidR="006C5CAD">
        <w:t xml:space="preserve"> and </w:t>
      </w:r>
      <w:r w:rsidR="006C5CAD">
        <w:rPr>
          <w:i/>
        </w:rPr>
        <w:t>‘</w:t>
      </w:r>
      <w:r w:rsidR="00A34F0A" w:rsidRPr="00A34F0A">
        <w:rPr>
          <w:i/>
        </w:rPr>
        <w:t xml:space="preserve">Combining machine learning and high-throughput experimentation to discover </w:t>
      </w:r>
      <w:proofErr w:type="spellStart"/>
      <w:r w:rsidR="00A34F0A" w:rsidRPr="00A34F0A">
        <w:rPr>
          <w:i/>
        </w:rPr>
        <w:t>photocatalytically</w:t>
      </w:r>
      <w:proofErr w:type="spellEnd"/>
      <w:r w:rsidR="00A34F0A" w:rsidRPr="00A34F0A">
        <w:rPr>
          <w:i/>
        </w:rPr>
        <w:t xml:space="preserve"> active organic molecules</w:t>
      </w:r>
      <w:r w:rsidR="006C5CAD">
        <w:rPr>
          <w:i/>
        </w:rPr>
        <w:t>’</w:t>
      </w:r>
      <w:r w:rsidR="00FA272F">
        <w:rPr>
          <w:i/>
        </w:rPr>
        <w:fldChar w:fldCharType="begin"/>
      </w:r>
      <w:r w:rsidR="00FA272F">
        <w:rPr>
          <w:i/>
        </w:rPr>
        <w:instrText xml:space="preserve"> ADDIN ZOTERO_ITEM CSL_CITATION {"citationID":"fLAdGyYG","properties":{"formattedCitation":"\\super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FA272F">
        <w:rPr>
          <w:i/>
        </w:rPr>
        <w:fldChar w:fldCharType="separate"/>
      </w:r>
      <w:r w:rsidR="00FA272F" w:rsidRPr="00FA272F">
        <w:rPr>
          <w:rFonts w:ascii="Calibri" w:hAnsi="Calibri" w:cs="Calibri"/>
          <w:szCs w:val="24"/>
          <w:vertAlign w:val="superscript"/>
        </w:rPr>
        <w:t>9</w:t>
      </w:r>
      <w:r w:rsidR="00FA272F">
        <w:rPr>
          <w:i/>
        </w:rPr>
        <w:fldChar w:fldCharType="end"/>
      </w:r>
      <w:r w:rsidR="00A34F0A">
        <w:t>.</w:t>
      </w:r>
    </w:p>
    <w:p w14:paraId="5E1CF314" w14:textId="17B21F25" w:rsidR="00EF615D" w:rsidRDefault="001807DE" w:rsidP="00F80A67">
      <w:r>
        <w:t xml:space="preserve">The first paper is a perfect example of the utilization of ML to dissect and understand complex relations in a chemical space. The paper sought to find candidates, out of a library of 560 organic </w:t>
      </w:r>
      <w:proofErr w:type="spellStart"/>
      <w:r>
        <w:t>photoredox</w:t>
      </w:r>
      <w:proofErr w:type="spellEnd"/>
      <w:r>
        <w:t xml:space="preserve"> catalysts, that achieve high target reaction yields and</w:t>
      </w:r>
      <w:r w:rsidR="00FA272F">
        <w:t xml:space="preserve"> then</w:t>
      </w:r>
      <w:r>
        <w:t xml:space="preserve"> optimiz</w:t>
      </w:r>
      <w:r w:rsidR="00FA272F">
        <w:t>e</w:t>
      </w:r>
      <w:r>
        <w:t xml:space="preserve"> reaction conditions</w:t>
      </w:r>
      <w:r w:rsidR="00FA272F">
        <w:t xml:space="preserve"> for the most promising candidates. A</w:t>
      </w:r>
      <w:r>
        <w:t xml:space="preserve"> double Bayesian optimization approach</w:t>
      </w:r>
      <w:r w:rsidR="00FA272F">
        <w:t xml:space="preserve"> was used to do so</w:t>
      </w:r>
      <w:r>
        <w:fldChar w:fldCharType="begin"/>
      </w:r>
      <w:r>
        <w:instrText xml:space="preserve"> ADDIN ZOTERO_ITEM CSL_CITATION {"citationID":"Op7mj6z1","properties":{"formattedCitation":"\\super 14\\nosupersub{}","plainCitation":"14","noteIndex":0},"citationItems":[{"id":87,"uris":["http://zotero.org/users/local/wUYKyNnp/items/ETZCVQ5P"],"itemData":{"id":87,"type":"article-journal","abstract":"Conjugated organic photoredox catalysts (OPCs) can promote a wide range of chemical transformations. It is challenging to predict the catalytic activities of OPCs from first principles, either by expert knowledge or by using a priori calculations, as catalyst activity depends on a complex range of interrelated properties. Organic photocatalysts and other catalyst systems have often been discovered by a mixture of design and trial and error. Here we report a two-step data-driven approach to the targeted synthesis of OPCs and the subsequent reaction optimization for metallophotocatalysis, demonstrated for decarboxylative sp3–sp2 cross-coupling of amino acids with aryl halides. Our approach uses a Bayesian optimization strategy coupled with encoding of key physical properties using molecular descriptors to identify promising OPCs from a virtual library of 560 candidate molecules. This led to OPC formulations that are competitive with iridium catalysts by exploring just 2.4% of the available catalyst formulation space (107 of 4,500 possible reaction conditions).","container-title":"Nature Chemistry","DOI":"10.1038/s41557-024-01546-5","ISSN":"1755-4349","journalAbbreviation":"Nat. Chem.","language":"en","license":"2024 The Author(s)","note":"publisher: Nature Publishing Group","page":"1-9","source":"www.nature.com","title":"Sequential closed-loop Bayesian optimization as a guide for organic molecular metallophotocatalyst formulation discovery","author":[{"family":"Li","given":"Xiaobo"},{"family":"Che","given":"Yu"},{"family":"Chen","given":"Linjiang"},{"family":"Liu","given":"Tao"},{"family":"Wang","given":"Kewei"},{"family":"Liu","given":"Lunjie"},{"family":"Yang","given":"Haofan"},{"family":"Pyzer-Knapp","given":"Edward O."},{"family":"Cooper","given":"Andrew I."}],"issued":{"date-parts":[["2024",6,11]]}}}],"schema":"https://github.com/citation-style-language/schema/raw/master/csl-citation.json"} </w:instrText>
      </w:r>
      <w:r>
        <w:fldChar w:fldCharType="separate"/>
      </w:r>
      <w:r w:rsidRPr="001807DE">
        <w:rPr>
          <w:rFonts w:ascii="Calibri" w:hAnsi="Calibri" w:cs="Calibri"/>
          <w:szCs w:val="24"/>
          <w:vertAlign w:val="superscript"/>
        </w:rPr>
        <w:t>14</w:t>
      </w:r>
      <w:r>
        <w:fldChar w:fldCharType="end"/>
      </w:r>
      <w:r>
        <w:t>.</w:t>
      </w:r>
      <w:r w:rsidR="00745674">
        <w:t xml:space="preserve"> </w:t>
      </w:r>
      <w:r w:rsidR="00FA272F">
        <w:t>U</w:t>
      </w:r>
      <w:r w:rsidR="0036560C">
        <w:t xml:space="preserve">nsupervised learning techniques </w:t>
      </w:r>
      <w:r w:rsidR="00FA272F">
        <w:t xml:space="preserve">were used </w:t>
      </w:r>
      <w:r w:rsidR="0036560C">
        <w:t>to explore the candidate space,</w:t>
      </w:r>
      <w:r w:rsidR="00FA272F">
        <w:t xml:space="preserve"> and</w:t>
      </w:r>
      <w:r w:rsidR="0036560C">
        <w:t xml:space="preserve"> </w:t>
      </w:r>
      <w:r w:rsidR="00EC2E33">
        <w:t>surrogate models to identify top candidates</w:t>
      </w:r>
      <w:r w:rsidR="00FA272F">
        <w:t>. S</w:t>
      </w:r>
      <w:r w:rsidR="00EC2E33">
        <w:t xml:space="preserve">upervised learning </w:t>
      </w:r>
      <w:r w:rsidR="00FA272F">
        <w:t xml:space="preserve">was used </w:t>
      </w:r>
      <w:r w:rsidR="00EC2E33">
        <w:t xml:space="preserve">to predict yields, and </w:t>
      </w:r>
      <w:r w:rsidR="00EC2E33" w:rsidRPr="00EC2E33">
        <w:t>feature importance analysis</w:t>
      </w:r>
      <w:r w:rsidR="00EC2E33">
        <w:t xml:space="preserve"> to understand chemical features that affect catalytical activity.</w:t>
      </w:r>
      <w:r w:rsidR="00F80A67">
        <w:t xml:space="preserve"> </w:t>
      </w:r>
      <w:r w:rsidR="005B2C9A">
        <w:t>Bayesian optimisation was capable of finding the global optimum, or at least a good local optimum of the library of candidates, without reliance on serendipity. Moreover, the</w:t>
      </w:r>
      <w:r w:rsidR="00F80A67">
        <w:t xml:space="preserve"> ML tools </w:t>
      </w:r>
      <w:r w:rsidR="00FA272F">
        <w:t xml:space="preserve">employed </w:t>
      </w:r>
      <w:r w:rsidR="00F80A67">
        <w:t xml:space="preserve">allowed the chemists to understand </w:t>
      </w:r>
      <w:r w:rsidR="00F80A67" w:rsidRPr="00F80A67">
        <w:t>important molecular feature</w:t>
      </w:r>
      <w:r w:rsidR="00F80A67">
        <w:t>s that affect photocatalytic activity</w:t>
      </w:r>
      <w:r w:rsidR="000D0BDA">
        <w:t xml:space="preserve">. With the acquired new knowledge and ML models, chemists now have a better method </w:t>
      </w:r>
      <w:r w:rsidR="00CC312A">
        <w:t xml:space="preserve">and understanding </w:t>
      </w:r>
      <w:r w:rsidR="000D0BDA">
        <w:t xml:space="preserve">for designing </w:t>
      </w:r>
      <w:r w:rsidR="00CC312A">
        <w:t xml:space="preserve">and identifying organic </w:t>
      </w:r>
      <w:proofErr w:type="spellStart"/>
      <w:r w:rsidR="00CC312A">
        <w:t>photoredox</w:t>
      </w:r>
      <w:proofErr w:type="spellEnd"/>
      <w:r w:rsidR="00CC312A">
        <w:t xml:space="preserve"> catalysts</w:t>
      </w:r>
      <w:r w:rsidR="00695802">
        <w:t xml:space="preserve">. The paper therefore </w:t>
      </w:r>
      <w:r w:rsidR="00CC312A">
        <w:t>demonstrat</w:t>
      </w:r>
      <w:r w:rsidR="00695802">
        <w:t xml:space="preserve">ed </w:t>
      </w:r>
      <w:r w:rsidR="00CC312A">
        <w:t xml:space="preserve">the ability of ML to rationalise chemistry and systematically explore a space. </w:t>
      </w:r>
      <w:r w:rsidR="00AE5181">
        <w:t>Unfortunately</w:t>
      </w:r>
      <w:r w:rsidR="00F80A67">
        <w:t xml:space="preserve">, the paper fails to highlight the power of robotics for space exploration as synthesis </w:t>
      </w:r>
      <w:r w:rsidR="0072058F">
        <w:t>was</w:t>
      </w:r>
      <w:r w:rsidR="00F80A67">
        <w:t xml:space="preserve"> carried out by hand.</w:t>
      </w:r>
    </w:p>
    <w:p w14:paraId="4B9FEB6D" w14:textId="6F9BB99F" w:rsidR="006C5C89" w:rsidRDefault="00F80A67" w:rsidP="00937F8B">
      <w:r>
        <w:t xml:space="preserve">The second paper demonstrates the power of ML for exploration of </w:t>
      </w:r>
      <w:r w:rsidR="00F8682A">
        <w:t xml:space="preserve">unthought of </w:t>
      </w:r>
      <w:r>
        <w:t xml:space="preserve">areas of a space in combination with robotics. The paper sought to predict conjugated organic materials activity for photocatalytic </w:t>
      </w:r>
      <w:r w:rsidR="00AD04AB" w:rsidRPr="00AD04AB">
        <w:t>hydrogen evolution</w:t>
      </w:r>
      <w:r w:rsidR="00482FB7">
        <w:fldChar w:fldCharType="begin"/>
      </w:r>
      <w:r w:rsidR="00482FB7">
        <w:instrText xml:space="preserve"> ADDIN ZOTERO_ITEM CSL_CITATION {"citationID":"VUG1IkIQ","properties":{"formattedCitation":"\\super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482FB7">
        <w:fldChar w:fldCharType="separate"/>
      </w:r>
      <w:r w:rsidR="00482FB7" w:rsidRPr="00482FB7">
        <w:rPr>
          <w:rFonts w:ascii="Calibri" w:hAnsi="Calibri" w:cs="Calibri"/>
          <w:szCs w:val="24"/>
          <w:vertAlign w:val="superscript"/>
        </w:rPr>
        <w:t>9</w:t>
      </w:r>
      <w:r w:rsidR="00482FB7">
        <w:fldChar w:fldCharType="end"/>
      </w:r>
      <w:r w:rsidR="00AD04AB">
        <w:t>. Like the first paper</w:t>
      </w:r>
      <w:r w:rsidR="004E0995">
        <w:t>,</w:t>
      </w:r>
      <w:r w:rsidR="00AD04AB">
        <w:t xml:space="preserve"> unsupervised learning was used to explore the candidate space</w:t>
      </w:r>
      <w:r w:rsidR="00AE6D70">
        <w:t xml:space="preserve"> and supervised models were used </w:t>
      </w:r>
      <w:r w:rsidR="00D62F11">
        <w:t xml:space="preserve">to understand feature importance and its relation to chemistry. However, unlike the first paper, supervised models were built to drive chemical space exploration, managing to identify several active catalysts including </w:t>
      </w:r>
      <w:r w:rsidR="00D62F11" w:rsidRPr="0028730D">
        <w:t>ID183 and ID237</w:t>
      </w:r>
      <w:r w:rsidR="00D62F11">
        <w:fldChar w:fldCharType="begin"/>
      </w:r>
      <w:r w:rsidR="00D62F11">
        <w:instrText xml:space="preserve"> ADDIN ZOTERO_ITEM CSL_CITATION {"citationID":"tVtZkmrF","properties":{"formattedCitation":"\\super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D62F11">
        <w:fldChar w:fldCharType="separate"/>
      </w:r>
      <w:r w:rsidR="00D62F11" w:rsidRPr="00D62F11">
        <w:rPr>
          <w:rFonts w:ascii="Calibri" w:hAnsi="Calibri" w:cs="Calibri"/>
          <w:szCs w:val="24"/>
          <w:vertAlign w:val="superscript"/>
        </w:rPr>
        <w:t>9</w:t>
      </w:r>
      <w:r w:rsidR="00D62F11">
        <w:fldChar w:fldCharType="end"/>
      </w:r>
      <w:r w:rsidR="00D62F11">
        <w:t xml:space="preserve">. Both these catalysts were unreported in literature and their chemistries shown to be unexpected and unintuitive – highlighting the use of ML for </w:t>
      </w:r>
      <w:r w:rsidR="004E0995">
        <w:t xml:space="preserve">unbiased </w:t>
      </w:r>
      <w:r w:rsidR="00D62F11">
        <w:t>space exploration.</w:t>
      </w:r>
      <w:r w:rsidR="00AE5181">
        <w:t xml:space="preserve"> Furthermore, the paper showed an ML assisted space exploration outcompetes a random search when looking for candidates with catalytic activity.</w:t>
      </w:r>
      <w:r w:rsidR="00D62F11">
        <w:t xml:space="preserve"> </w:t>
      </w:r>
      <w:r w:rsidR="00AE5181">
        <w:t>On the other hand, r</w:t>
      </w:r>
      <w:r w:rsidR="00482FB7">
        <w:t xml:space="preserve">obotics </w:t>
      </w:r>
      <w:r w:rsidR="00C628D8">
        <w:t>was</w:t>
      </w:r>
      <w:r w:rsidR="00482FB7">
        <w:t xml:space="preserve"> used in this paper to acquire data</w:t>
      </w:r>
      <w:r w:rsidR="00D62F11">
        <w:t xml:space="preserve"> used to train these models </w:t>
      </w:r>
      <w:r w:rsidR="00482FB7">
        <w:t>via a</w:t>
      </w:r>
      <w:r w:rsidR="00D62F11">
        <w:t xml:space="preserve"> high throughput platform</w:t>
      </w:r>
      <w:r w:rsidR="00482FB7">
        <w:t xml:space="preserve">. This allowed </w:t>
      </w:r>
      <w:r w:rsidR="00D62F11">
        <w:t>only 15 working days of chemist time</w:t>
      </w:r>
      <w:r w:rsidR="00FA5DDB">
        <w:t xml:space="preserve"> to carry out and analys</w:t>
      </w:r>
      <w:r w:rsidR="006C5C89">
        <w:t>e</w:t>
      </w:r>
      <w:r w:rsidR="00994DC7">
        <w:t xml:space="preserve"> hundreds of</w:t>
      </w:r>
      <w:r w:rsidR="00FA5DDB">
        <w:t xml:space="preserve"> reactions</w:t>
      </w:r>
      <w:r w:rsidR="00994DC7">
        <w:t xml:space="preserve">. </w:t>
      </w:r>
    </w:p>
    <w:p w14:paraId="3B01BC2B" w14:textId="35090AAD" w:rsidR="002525FA" w:rsidRDefault="00C628D8" w:rsidP="00937F8B">
      <w:r>
        <w:t>Both papers show ML</w:t>
      </w:r>
      <w:r w:rsidR="00141EA0">
        <w:t>’s</w:t>
      </w:r>
      <w:r>
        <w:t xml:space="preserve"> ability to reliably explore a space to identify useful materials, </w:t>
      </w:r>
      <w:r w:rsidR="00141EA0">
        <w:t>without</w:t>
      </w:r>
      <w:r>
        <w:t xml:space="preserve"> the reliance on serendipity and conventional analogue-based approaches. </w:t>
      </w:r>
      <w:r w:rsidR="00575E9F">
        <w:t>Furthermore,</w:t>
      </w:r>
      <w:r w:rsidR="00695802">
        <w:t xml:space="preserve"> the second paper shows the power of robotics for reliable and sturdy dataset generation. </w:t>
      </w:r>
      <w:r w:rsidR="00FB0BA0">
        <w:t xml:space="preserve">This is represented in </w:t>
      </w:r>
      <w:r w:rsidR="00FB0BA0">
        <w:fldChar w:fldCharType="begin"/>
      </w:r>
      <w:r w:rsidR="00FB0BA0">
        <w:instrText xml:space="preserve"> REF _Ref170040903 \h </w:instrText>
      </w:r>
      <w:r w:rsidR="00FB0BA0">
        <w:fldChar w:fldCharType="separate"/>
      </w:r>
      <w:r w:rsidR="00242E7D">
        <w:t xml:space="preserve">Figure </w:t>
      </w:r>
      <w:r w:rsidR="00242E7D">
        <w:rPr>
          <w:noProof/>
        </w:rPr>
        <w:t>1</w:t>
      </w:r>
      <w:r w:rsidR="00FB0BA0">
        <w:fldChar w:fldCharType="end"/>
      </w:r>
      <w:r w:rsidR="00FB0BA0">
        <w:t xml:space="preserve">, where a more systematic exploration of a space with both robotics and chemists, result in the identification of more valuable compounds and other chemical samples, compared to a human driven random search. </w:t>
      </w:r>
      <w:r w:rsidR="00070459">
        <w:t xml:space="preserve">It is therefore, not surprising that the current </w:t>
      </w:r>
      <w:r w:rsidR="00070459">
        <w:lastRenderedPageBreak/>
        <w:t xml:space="preserve">literature uses a combination of </w:t>
      </w:r>
      <w:r w:rsidR="0019062B">
        <w:t xml:space="preserve">both robotics and ML </w:t>
      </w:r>
      <w:r w:rsidR="00070459">
        <w:t xml:space="preserve">for unbiased chemical space exploration and </w:t>
      </w:r>
      <w:r w:rsidR="0066240C">
        <w:t xml:space="preserve">for </w:t>
      </w:r>
      <w:r w:rsidR="00070459">
        <w:t>developing chemical understanding.</w:t>
      </w:r>
    </w:p>
    <w:p w14:paraId="020FE2AA" w14:textId="07DE70B5" w:rsidR="003E12D1" w:rsidRDefault="003E12D1" w:rsidP="00946DE8">
      <w:pPr>
        <w:pStyle w:val="Heading3"/>
      </w:pPr>
      <w:bookmarkStart w:id="5" w:name="_Toc172795301"/>
      <w:r>
        <w:t>1.3 Project Solutions</w:t>
      </w:r>
      <w:bookmarkEnd w:id="5"/>
      <w:r>
        <w:t xml:space="preserve"> </w:t>
      </w:r>
    </w:p>
    <w:p w14:paraId="790F9FCD" w14:textId="335CB07C" w:rsidR="00946DE8" w:rsidRDefault="00070459" w:rsidP="002525FA">
      <w:r>
        <w:t xml:space="preserve">The capabilities of ML and robotics for </w:t>
      </w:r>
      <w:r w:rsidR="00463215">
        <w:t>unbiased</w:t>
      </w:r>
      <w:r>
        <w:t xml:space="preserve"> exploration and building ration</w:t>
      </w:r>
      <w:r w:rsidR="00575E9F">
        <w:t>al</w:t>
      </w:r>
      <w:r>
        <w:t xml:space="preserve"> on the underlaying chemistry </w:t>
      </w:r>
      <w:r w:rsidR="00463215">
        <w:t xml:space="preserve">of a chemical space </w:t>
      </w:r>
      <w:r>
        <w:t xml:space="preserve">have been shown in both papers in section 1.2. </w:t>
      </w:r>
      <w:r w:rsidR="00FA272F">
        <w:t>Our project leverages approaches taken from both papers.</w:t>
      </w:r>
      <w:r w:rsidR="00946DE8">
        <w:t xml:space="preserve"> </w:t>
      </w:r>
    </w:p>
    <w:p w14:paraId="7DD3C5C7" w14:textId="6E7539E3" w:rsidR="00603B2C" w:rsidRDefault="00946DE8" w:rsidP="00F44462">
      <w:r>
        <w:t xml:space="preserve">The first </w:t>
      </w:r>
      <w:r w:rsidR="00A563B5">
        <w:t>approach</w:t>
      </w:r>
      <w:r>
        <w:t xml:space="preserve"> is</w:t>
      </w:r>
      <w:r w:rsidR="00F44462">
        <w:t xml:space="preserve"> to use ML to deviate from the analogue design </w:t>
      </w:r>
      <w:r w:rsidR="00603B2C">
        <w:t xml:space="preserve">and serendipitous </w:t>
      </w:r>
      <w:r w:rsidR="00F44462">
        <w:t>approach, allowing for a reliable, unbiased exploration of a space. To do so, a space can be filtered based on reaction</w:t>
      </w:r>
      <w:r w:rsidR="00575E9F">
        <w:t>s</w:t>
      </w:r>
      <w:r w:rsidR="00F44462">
        <w:t xml:space="preserve"> that work</w:t>
      </w:r>
      <w:r>
        <w:t>, using machine learning models as a sieve</w:t>
      </w:r>
      <w:r w:rsidR="00910205">
        <w:t>, trained on data produced on a high throughput platform</w:t>
      </w:r>
      <w:r w:rsidR="0038453B">
        <w:fldChar w:fldCharType="begin"/>
      </w:r>
      <w:r w:rsidR="00910205">
        <w:instrText xml:space="preserve"> ADDIN ZOTERO_ITEM CSL_CITATION {"citationID":"hfVdTqXq","properties":{"formattedCitation":"\\super 5,9\\nosupersub{}","plainCitation":"5,9","noteIndex":0},"citationItems":[{"id":61,"uris":["http://zotero.org/users/local/wUYKyNnp/items/239IC858"],"itemData":{"id":61,"type":"article-journal","abstract":"Solubility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38453B">
        <w:fldChar w:fldCharType="separate"/>
      </w:r>
      <w:r w:rsidR="00910205" w:rsidRPr="00910205">
        <w:rPr>
          <w:rFonts w:ascii="Calibri" w:hAnsi="Calibri" w:cs="Times New Roman"/>
          <w:szCs w:val="24"/>
          <w:vertAlign w:val="superscript"/>
        </w:rPr>
        <w:t>5,9</w:t>
      </w:r>
      <w:r w:rsidR="0038453B">
        <w:fldChar w:fldCharType="end"/>
      </w:r>
      <w:r w:rsidR="0038453B">
        <w:t>.</w:t>
      </w:r>
      <w:r>
        <w:t xml:space="preserve"> </w:t>
      </w:r>
      <w:r w:rsidR="00F44462">
        <w:t xml:space="preserve">Filtering a space based on compound synthesisability ensures suggested materials are realistic and </w:t>
      </w:r>
      <w:r w:rsidR="00625E49">
        <w:t>attainable</w:t>
      </w:r>
      <w:r w:rsidR="00F44462">
        <w:t xml:space="preserve">. Furthermore, building such a </w:t>
      </w:r>
      <w:r w:rsidR="00862C5A">
        <w:t xml:space="preserve">ML </w:t>
      </w:r>
      <w:r w:rsidR="00F44462">
        <w:t xml:space="preserve">sieve makes candidate identification more </w:t>
      </w:r>
      <w:r w:rsidR="00862C5A">
        <w:t>systematic</w:t>
      </w:r>
      <w:r w:rsidR="00805022">
        <w:t xml:space="preserve"> and less </w:t>
      </w:r>
      <w:r w:rsidR="001C5E42">
        <w:t>reliant on knowledge of the current literature</w:t>
      </w:r>
      <w:r w:rsidR="001C5E42">
        <w:fldChar w:fldCharType="begin"/>
      </w:r>
      <w:r w:rsidR="001C5E42">
        <w:instrText xml:space="preserve"> ADDIN ZOTERO_ITEM CSL_CITATION {"citationID":"Qm4OxLlR","properties":{"formattedCitation":"\\super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1C5E42">
        <w:fldChar w:fldCharType="separate"/>
      </w:r>
      <w:r w:rsidR="001C5E42" w:rsidRPr="001C5E42">
        <w:rPr>
          <w:rFonts w:ascii="Calibri" w:hAnsi="Calibri" w:cs="Calibri"/>
          <w:szCs w:val="24"/>
          <w:vertAlign w:val="superscript"/>
        </w:rPr>
        <w:t>9</w:t>
      </w:r>
      <w:r w:rsidR="001C5E42">
        <w:fldChar w:fldCharType="end"/>
      </w:r>
      <w:r w:rsidR="00F44462">
        <w:t xml:space="preserve">. </w:t>
      </w:r>
      <w:r w:rsidR="00A563B5">
        <w:t xml:space="preserve">This is the main approach taken from the second paper in section 1.2. </w:t>
      </w:r>
    </w:p>
    <w:p w14:paraId="1A91EDD5" w14:textId="50011592" w:rsidR="00B07B67" w:rsidRDefault="00946DE8" w:rsidP="00946DE8">
      <w:r>
        <w:t>The second approach is to use these models</w:t>
      </w:r>
      <w:r w:rsidR="00A563B5">
        <w:t xml:space="preserve"> to gain a better understanding of the chemistry in a space, such that compound development from theory is made less rare. </w:t>
      </w:r>
      <w:r w:rsidR="00F44462">
        <w:t>This can be done</w:t>
      </w:r>
      <w:r w:rsidR="00B07B67">
        <w:t xml:space="preserve"> by implementing explainable ML</w:t>
      </w:r>
      <w:r w:rsidR="00764A50">
        <w:t xml:space="preserve"> as </w:t>
      </w:r>
      <w:r w:rsidR="00720F2F">
        <w:t xml:space="preserve">a </w:t>
      </w:r>
      <w:r w:rsidR="006059B2">
        <w:t>reactivity</w:t>
      </w:r>
      <w:r w:rsidR="00764A50">
        <w:t xml:space="preserve"> sieve</w:t>
      </w:r>
      <w:r w:rsidR="0072058F">
        <w:t xml:space="preserve"> (to predict if a reaction occurs or not)</w:t>
      </w:r>
      <w:r w:rsidR="00B07B67">
        <w:fldChar w:fldCharType="begin"/>
      </w:r>
      <w:r w:rsidR="00B07B67">
        <w:instrText xml:space="preserve"> ADDIN ZOTERO_ITEM CSL_CITATION {"citationID":"btGinvRP","properties":{"formattedCitation":"\\super 15\\nosupersub{}","plainCitation":"15","noteIndex":0},"citationItems":[{"id":75,"uris":["http://zotero.org/users/local/wUYKyNnp/items/ZVVWISJR"],"itemData":{"id":75,"type":"article-journal","abstract":"In qualitative or quantitative studies of structure–activity relationships (SARs), machine learning (ML) models are trained to recognize structural patterns that differentiate between active and inactive compounds. Understanding model decisions is challenging but of critical importance to guide compound design. Moreover, the interpretation of ML results provides an additional level of model validation based on expert knowledge. A number of complex ML approaches, especially deep learning (DL) architectures, have distinctive black-box character. Herein, a locally interpretable explanatory method termed Shapley additive explanations (SHAP) is introduced for rationalizing activity predictions of any ML algorithm, regardless of its complexity. Models resulting from random forest (RF), nonlinear support vector machine (SVM), and deep neural network (DNN) learning are interpreted, and structural patterns determining the predicted probability of activity are identified and mapped onto test compounds. The results indicate that SHAP has high potential for rationalizing predictions of complex ML models.","container-title":"Journal of Medicinal Chemistry","DOI":"10.1021/acs.jmedchem.9b01101","ISSN":"0022-2623","issue":"16","journalAbbreviation":"J. Med. Chem.","note":"publisher: American Chemical Society","page":"8761-8777","source":"ACS Publications","title":"Interpretation of Compound Activity Predictions from Complex Machine Learning Models Using Local Approximations and Shapley Values","volume":"63","author":[{"family":"Rodríguez-Pérez","given":"Raquel"},{"family":"Bajorath","given":"Jürgen"}],"issued":{"date-parts":[["2020",8,27]]}}}],"schema":"https://github.com/citation-style-language/schema/raw/master/csl-citation.json"} </w:instrText>
      </w:r>
      <w:r w:rsidR="00B07B67">
        <w:fldChar w:fldCharType="separate"/>
      </w:r>
      <w:r w:rsidR="00B07B67" w:rsidRPr="001807DE">
        <w:rPr>
          <w:rFonts w:ascii="Calibri" w:hAnsi="Calibri" w:cs="Calibri"/>
          <w:szCs w:val="24"/>
          <w:vertAlign w:val="superscript"/>
        </w:rPr>
        <w:t>15</w:t>
      </w:r>
      <w:r w:rsidR="00B07B67">
        <w:fldChar w:fldCharType="end"/>
      </w:r>
      <w:r w:rsidR="00B07B67">
        <w:t>.</w:t>
      </w:r>
      <w:r w:rsidR="00126044">
        <w:t xml:space="preserve"> Explainable AI are ML algorithms that have the ability to make their decision-making process more understandable to the user. One method of gaining insights into the model’s logic is via SHAP analysis. </w:t>
      </w:r>
      <w:r w:rsidR="00126044" w:rsidRPr="00A76BDD">
        <w:t>Simply put, SHAP analysis allows the chemist to understand what parameters were the most relevant for a ML model to predict reactivity. Due to SHAP’s game theory approach, SHAP analysis lies in local explanations but may be used for global explanations. Local explanations</w:t>
      </w:r>
      <w:r w:rsidR="00126044">
        <w:t xml:space="preserve"> would</w:t>
      </w:r>
      <w:r w:rsidR="00126044" w:rsidRPr="00A76BDD">
        <w:t xml:space="preserve"> look at the chemistry of a single reaction, while global explanations </w:t>
      </w:r>
      <w:r w:rsidR="00126044">
        <w:t xml:space="preserve">would </w:t>
      </w:r>
      <w:r w:rsidR="00126044" w:rsidRPr="00A76BDD">
        <w:t>look at the general chemical trend</w:t>
      </w:r>
      <w:r w:rsidR="00126044">
        <w:t xml:space="preserve"> -</w:t>
      </w:r>
      <w:r w:rsidR="00126044" w:rsidRPr="00A76BDD">
        <w:t xml:space="preserve"> both provide powerful</w:t>
      </w:r>
      <w:r w:rsidR="00126044">
        <w:t xml:space="preserve"> </w:t>
      </w:r>
      <w:r w:rsidR="00126044" w:rsidRPr="00A76BDD">
        <w:t xml:space="preserve">insights of the explored </w:t>
      </w:r>
      <w:r w:rsidR="00126044">
        <w:t>chemistry</w:t>
      </w:r>
      <w:r w:rsidR="00126044" w:rsidRPr="00A76BDD">
        <w:t>.</w:t>
      </w:r>
      <w:r w:rsidR="00764A50">
        <w:t xml:space="preserve"> Besides, ‘explainability’ allows an expert to validate the model’s decision-making reasoning, improving chemist-ML </w:t>
      </w:r>
      <w:r w:rsidR="00126044">
        <w:t xml:space="preserve">trust </w:t>
      </w:r>
      <w:r w:rsidR="00764A50">
        <w:t>on</w:t>
      </w:r>
      <w:r w:rsidR="00126044">
        <w:t xml:space="preserve"> the model’s extrapolative abilities.</w:t>
      </w:r>
      <w:r w:rsidR="00764A50">
        <w:t xml:space="preserve"> Alternatively, as shown in both papers, </w:t>
      </w:r>
      <w:r w:rsidR="00F44462">
        <w:t xml:space="preserve">unsupervised models </w:t>
      </w:r>
      <w:r w:rsidR="00764A50">
        <w:t xml:space="preserve">can be used </w:t>
      </w:r>
      <w:r w:rsidR="00F44462">
        <w:t xml:space="preserve">to cluster reactions or compounds based on relations the ML found. </w:t>
      </w:r>
      <w:r w:rsidR="00E75426">
        <w:t>Both uses of ML</w:t>
      </w:r>
      <w:r w:rsidR="00A563B5">
        <w:t xml:space="preserve"> will allow the chemist to </w:t>
      </w:r>
      <w:r w:rsidR="006059B2">
        <w:t xml:space="preserve">sample </w:t>
      </w:r>
      <w:r w:rsidR="00A563B5">
        <w:t xml:space="preserve">and develop better </w:t>
      </w:r>
      <w:r w:rsidR="006059B2">
        <w:t>chemistries</w:t>
      </w:r>
      <w:r w:rsidR="00E75426">
        <w:t xml:space="preserve">, due to </w:t>
      </w:r>
      <w:r w:rsidR="006059B2">
        <w:t xml:space="preserve">a </w:t>
      </w:r>
      <w:r w:rsidR="00E75426">
        <w:t>refined understanding</w:t>
      </w:r>
      <w:r w:rsidR="00A563B5">
        <w:t xml:space="preserve">. </w:t>
      </w:r>
    </w:p>
    <w:p w14:paraId="25215774" w14:textId="33B7714E" w:rsidR="00E75426" w:rsidRDefault="00E75426" w:rsidP="00EE4571">
      <w:r>
        <w:t xml:space="preserve">The third approach is to use robotics to reduce human labour when exploring larger chemical spaces. This allows for </w:t>
      </w:r>
      <w:r w:rsidR="00EE4571">
        <w:t xml:space="preserve">the generation of a </w:t>
      </w:r>
      <w:r w:rsidR="00B86E3B">
        <w:t>high-quality</w:t>
      </w:r>
      <w:r w:rsidR="00EE4571">
        <w:t xml:space="preserve"> data set via </w:t>
      </w:r>
      <w:r>
        <w:t>a more standardised and</w:t>
      </w:r>
      <w:r w:rsidR="006059B2">
        <w:t xml:space="preserve"> reliable </w:t>
      </w:r>
      <w:r w:rsidR="00EE4571">
        <w:t>experimental process.</w:t>
      </w:r>
    </w:p>
    <w:p w14:paraId="1300B211" w14:textId="74AECC99" w:rsidR="00823CCF" w:rsidRDefault="004D539F" w:rsidP="004D539F">
      <w:r>
        <w:t xml:space="preserve">To build on both previous </w:t>
      </w:r>
      <w:r w:rsidR="00616573">
        <w:t>works</w:t>
      </w:r>
      <w:r>
        <w:t>, the thesis</w:t>
      </w:r>
      <w:r w:rsidR="00E04A29">
        <w:t xml:space="preserve"> project</w:t>
      </w:r>
      <w:r>
        <w:t xml:space="preserve"> focuses on: building a more </w:t>
      </w:r>
      <w:r w:rsidR="00910205">
        <w:t xml:space="preserve">wholistic automated end to </w:t>
      </w:r>
      <w:r w:rsidR="00D7553A">
        <w:t xml:space="preserve">end </w:t>
      </w:r>
      <w:r w:rsidR="00910205">
        <w:t>process</w:t>
      </w:r>
      <w:r w:rsidR="00D7553A">
        <w:t>,</w:t>
      </w:r>
      <w:r w:rsidR="00910205">
        <w:t xml:space="preserve"> starting from the selection of chemistry to </w:t>
      </w:r>
      <w:r w:rsidR="0044609C">
        <w:t>data analysis</w:t>
      </w:r>
      <w:r>
        <w:t>; and a more in-depth analysis of the generated dataset to develop new chemical understanding. Furthermore,</w:t>
      </w:r>
      <w:r w:rsidR="00EE4571">
        <w:t xml:space="preserve"> to make the chemistry more automation friendly,</w:t>
      </w:r>
      <w:r>
        <w:t xml:space="preserve"> a better definition of a chemical space is defined.</w:t>
      </w:r>
    </w:p>
    <w:p w14:paraId="77FEA1AC" w14:textId="65E5D7A5" w:rsidR="00070459" w:rsidRDefault="004D539F" w:rsidP="00B05BC7">
      <w:pPr>
        <w:pStyle w:val="Heading3"/>
      </w:pPr>
      <w:bookmarkStart w:id="6" w:name="_Toc172795302"/>
      <w:r>
        <w:t xml:space="preserve">1.4 </w:t>
      </w:r>
      <w:r w:rsidR="004E3B4C">
        <w:t>Workflow Choice</w:t>
      </w:r>
      <w:bookmarkEnd w:id="6"/>
    </w:p>
    <w:p w14:paraId="2008E400" w14:textId="7182E9AC" w:rsidR="008C42B5" w:rsidRDefault="00A976D6" w:rsidP="00DA4517">
      <w:r>
        <w:t xml:space="preserve">To make a chemical space computer interpretable, it has to be well defined. The master project uses a combinatorial definition of a chemical space: combinations between reagents of different functional groups. This is the space in the bottom layer of </w:t>
      </w:r>
      <w:r>
        <w:fldChar w:fldCharType="begin"/>
      </w:r>
      <w:r>
        <w:instrText xml:space="preserve"> REF _Ref170048893 \h </w:instrText>
      </w:r>
      <w:r>
        <w:fldChar w:fldCharType="separate"/>
      </w:r>
      <w:r w:rsidR="00242E7D">
        <w:t xml:space="preserve">Figure </w:t>
      </w:r>
      <w:r w:rsidR="00242E7D">
        <w:rPr>
          <w:noProof/>
        </w:rPr>
        <w:t>2</w:t>
      </w:r>
      <w:r>
        <w:fldChar w:fldCharType="end"/>
      </w:r>
      <w:r>
        <w:t>. By this definition, the space includes samples that are synthetically viable (i.e. the combined reagents react to form a product) or not</w:t>
      </w:r>
      <w:r w:rsidR="00F60DF8">
        <w:t>. Having data on both reaction outcomes removes bias towards reactions that work, a problem identified in the literature</w:t>
      </w:r>
      <w:r w:rsidR="00F60DF8">
        <w:fldChar w:fldCharType="begin"/>
      </w:r>
      <w:r w:rsidR="00F60DF8">
        <w:instrText xml:space="preserve"> ADDIN ZOTERO_ITEM CSL_CITATION {"citationID":"sbXnPS4j","properties":{"formattedCitation":"\\super 16,17\\nosupersub{}","plainCitation":"16,17","noteIndex":0},"citationItems":[{"id":10,"uris":["http://zotero.org/users/local/wUYKyNnp/items/CWZVTBWX"],"itemData":{"id":10,"type":"article-journal","abstract":"Applications of machine learning (ML) to synthetic chemistry rely on the assumption that large numbers of literature-reported examples should enable construction of accurate and predictive models of chemical reactivity. This paper demonstrates that abundance of carefully curated literature data may be insuﬃcient for this purpose. Using an example of Suzuki− Miyaura coupling with heterocyclic building blocks</w:instrText>
      </w:r>
      <w:r w:rsidR="00F60DF8">
        <w:rPr>
          <w:rFonts w:hint="eastAsia"/>
        </w:rPr>
        <w:instrText></w:instrText>
      </w:r>
      <w:r w:rsidR="00F60DF8">
        <w:instrText>and a carefully selected database of &gt;10,000 literature examples</w:instrText>
      </w:r>
      <w:r w:rsidR="00F60DF8">
        <w:rPr>
          <w:rFonts w:hint="eastAsia"/>
        </w:rPr>
        <w:instrText></w:instrText>
      </w:r>
      <w:r w:rsidR="00F60DF8">
        <w:instrText xml:space="preserve">we show that ML models cannot oﬀer any meaningful predictions of optimum reaction conditions, even if the search space is restricted to only solvents and bases. This result holds irrespective of the ML model applied (from simple feed-forward to state-of-the-art graphconvolution neural networks) or the representation to describe the reaction partners (various ﬁngerprints, chemical descriptors, latent representations, etc.). In all cases, the ML methods fail to perform signiﬁcantly better than naive assignments based on the sheer frequency of certain reaction conditions reported in the literature. These unsatisfactory results likely reﬂect subjective preferences of various chemists to use certain protocols, other biasing factors as mundane as availability of certain solvents/reagents, and/or a lack of negative data. These ﬁndings highlight the likely importance of systematically generating reliable and standardized data sets for algorithm training.","container-title":"Journal of the American Chemical Society","DOI":"10.1021/jacs.1c12005","ISSN":"0002-7863, 1520-5126","issue":"11","journalAbbreviation":"J. Am. Chem. Soc.","language":"en","license":"https://creativecommons.org/licenses/by-nc-nd/4.0/","page":"4819-4827","source":"DOI.org (Crossref)","title":"Machine Learning May Sometimes Simply Capture Literature Popularity Trends: A Case Study of Heterocyclic Suzuki–Miyaura Coupling","title-short":"Machine Learning May Sometimes Simply Capture Literature Popularity Trends","volume":"144","author":[{"family":"Beker","given":"Wiktor"},{"family":"Roszak","given":"Rafał"},{"family":"Wołos","given":"Agnieszka"},{"family":"Angello","given":"Nicholas H."},{"family":"Rathore","given":"Vandana"},{"family":"Burke","given":"Martin D."},{"family":"Grzybowski","given":"Bartosz A."}],"issued":{"date-parts":[["2022",3,23]]}}},{"id":3,"uris":["http://zotero.org/users/local/wUYKyNnp/items/2N4K55CS"],"itemData":{"id":3,"type":"article-journal","abstract":"Statistical tools based on machine learning are becoming integrated into chemistry research workflows. We discuss the elements necessary to train reliable, repeatable and reproducible models, and recommend a set of guidelines for machine learning reports.","container-title":"Nature Chemistry","DOI":"10.1038/s41557-021-00716-z","journalAbbreviation":"Nature Chemistry","page":"505-508","source":"ResearchGate","title":"Best practices in machine learning for chemistry","volume":"13","author":[{"family":"Artrith","given":"Nongnuch"},{"family":"Butler","given":"Keith"},{"family":"Coudert","given":"François-Xavier"},{"family":"Han","given":"Seungwu"},{"family":"Isayev","given":"Olexandr"},{"family":"Jain","given":"Anubhav"},{"family":"Walsh","given":"Aron"}],"issued":{"date-parts":[["2021",6,1]]}}}],"schema":"https://github.com/citation-style-language/schema/raw/master/csl-citation.json"} </w:instrText>
      </w:r>
      <w:r w:rsidR="00F60DF8">
        <w:fldChar w:fldCharType="separate"/>
      </w:r>
      <w:r w:rsidR="00F60DF8" w:rsidRPr="00F60DF8">
        <w:rPr>
          <w:rFonts w:ascii="Calibri" w:hAnsi="Calibri" w:cs="Calibri"/>
          <w:szCs w:val="24"/>
          <w:vertAlign w:val="superscript"/>
        </w:rPr>
        <w:t>16,17</w:t>
      </w:r>
      <w:r w:rsidR="00F60DF8">
        <w:fldChar w:fldCharType="end"/>
      </w:r>
      <w:r w:rsidR="00F60DF8">
        <w:t>.</w:t>
      </w:r>
      <w:r w:rsidR="00F2182F">
        <w:t xml:space="preserve"> With a combinatorial definition of the space, t</w:t>
      </w:r>
      <w:r>
        <w:t xml:space="preserve">he search problem then becomes one of identifying products formed from reactive combinations – the synthesizable samples in </w:t>
      </w:r>
      <w:r>
        <w:fldChar w:fldCharType="begin"/>
      </w:r>
      <w:r>
        <w:instrText xml:space="preserve"> REF _Ref170048893 \h </w:instrText>
      </w:r>
      <w:r>
        <w:fldChar w:fldCharType="separate"/>
      </w:r>
      <w:r w:rsidR="00242E7D">
        <w:t xml:space="preserve">Figure </w:t>
      </w:r>
      <w:r w:rsidR="00242E7D">
        <w:rPr>
          <w:noProof/>
        </w:rPr>
        <w:t>2</w:t>
      </w:r>
      <w:r>
        <w:fldChar w:fldCharType="end"/>
      </w:r>
      <w:r>
        <w:t>. Instead of relying on serendipity or analogue approaches to identify reactive combinations, a</w:t>
      </w:r>
      <w:r w:rsidR="004E3B4C">
        <w:t xml:space="preserve"> workflow similar to the second paper in section 1.2 will be followed. </w:t>
      </w:r>
      <w:r w:rsidR="005E116F">
        <w:t xml:space="preserve">The idea behind the workflow is shown in </w:t>
      </w:r>
      <w:r w:rsidR="00F4260D">
        <w:fldChar w:fldCharType="begin"/>
      </w:r>
      <w:r w:rsidR="00F4260D">
        <w:instrText xml:space="preserve"> REF _Ref170048893 \h </w:instrText>
      </w:r>
      <w:r w:rsidR="00F4260D">
        <w:fldChar w:fldCharType="separate"/>
      </w:r>
      <w:r w:rsidR="00242E7D">
        <w:t xml:space="preserve">Figure </w:t>
      </w:r>
      <w:r w:rsidR="00242E7D">
        <w:rPr>
          <w:noProof/>
        </w:rPr>
        <w:t>2</w:t>
      </w:r>
      <w:r w:rsidR="00F4260D">
        <w:fldChar w:fldCharType="end"/>
      </w:r>
      <w:r w:rsidR="00F4260D">
        <w:t>.</w:t>
      </w:r>
    </w:p>
    <w:p w14:paraId="0A9EEAA8" w14:textId="6E5DF462" w:rsidR="00DC7A07" w:rsidRDefault="00DC7A07" w:rsidP="00DC7A07">
      <w:pPr>
        <w:jc w:val="center"/>
      </w:pPr>
    </w:p>
    <w:p w14:paraId="617D85C0" w14:textId="77777777" w:rsidR="00F4260D" w:rsidRDefault="00F4260D" w:rsidP="00F4260D">
      <w:pPr>
        <w:keepNext/>
        <w:jc w:val="center"/>
      </w:pPr>
      <w:r w:rsidRPr="00F4260D">
        <w:rPr>
          <w:noProof/>
        </w:rPr>
        <w:lastRenderedPageBreak/>
        <w:drawing>
          <wp:inline distT="0" distB="0" distL="0" distR="0" wp14:anchorId="76050F90" wp14:editId="5192C4E7">
            <wp:extent cx="5670650" cy="3725108"/>
            <wp:effectExtent l="0" t="0" r="6350" b="889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70650" cy="3725108"/>
                    </a:xfrm>
                    <a:prstGeom prst="rect">
                      <a:avLst/>
                    </a:prstGeom>
                  </pic:spPr>
                </pic:pic>
              </a:graphicData>
            </a:graphic>
          </wp:inline>
        </w:drawing>
      </w:r>
    </w:p>
    <w:p w14:paraId="1022233A" w14:textId="478739CD" w:rsidR="00A976D6" w:rsidRDefault="00F4260D" w:rsidP="00A061CF">
      <w:pPr>
        <w:pStyle w:val="Caption"/>
      </w:pPr>
      <w:bookmarkStart w:id="7" w:name="_Ref170048893"/>
      <w:r>
        <w:t xml:space="preserve">Figure </w:t>
      </w:r>
      <w:r w:rsidR="00000000">
        <w:fldChar w:fldCharType="begin"/>
      </w:r>
      <w:r w:rsidR="00000000">
        <w:instrText xml:space="preserve"> SEQ Figure \* ARABIC </w:instrText>
      </w:r>
      <w:r w:rsidR="00000000">
        <w:fldChar w:fldCharType="separate"/>
      </w:r>
      <w:r w:rsidR="00242E7D">
        <w:rPr>
          <w:noProof/>
        </w:rPr>
        <w:t>2</w:t>
      </w:r>
      <w:r w:rsidR="00000000">
        <w:rPr>
          <w:noProof/>
        </w:rPr>
        <w:fldChar w:fldCharType="end"/>
      </w:r>
      <w:bookmarkEnd w:id="7"/>
      <w:r>
        <w:t xml:space="preserve">: The idea behind the workflow. A chemical space is selected, in this case all combinations between amines aldehydes and metals. This space is then fully synthesised and analysed to find synthesisable samples via a high throughput platform. A portion of this analysed space is then used to train ML algorithms to build a reactivity sieve and to develop chemistry insights. The chemist then uses this new knowledge and </w:t>
      </w:r>
      <w:r w:rsidR="00862C5A">
        <w:t xml:space="preserve">ML </w:t>
      </w:r>
      <w:r>
        <w:t>sieve to identify synthesisable candidates in the other portion of the space. Having analysed the entire space, chemist and ML samples can be compared to ground truths.</w:t>
      </w:r>
    </w:p>
    <w:p w14:paraId="6A8E5EFE" w14:textId="7933A4DF" w:rsidR="00E84DEB" w:rsidRDefault="009728CF" w:rsidP="00E84DEB">
      <w:r>
        <w:t xml:space="preserve">With a well-defined space, all combinations in this space are firstly reacted and undergo NMR and Mass Spec </w:t>
      </w:r>
      <w:r w:rsidR="00A061CF">
        <w:t xml:space="preserve">spectra acquisition </w:t>
      </w:r>
      <w:r>
        <w:t xml:space="preserve">via a high throughput platform to identify all synthetically viable candidates. Therefore, if a chemist or search method predicts any combination in the space to be reactive, this can be compared to the ground truth – the actual combinations reactivity. In other words, this allows the </w:t>
      </w:r>
      <w:r w:rsidR="00DD3A1F">
        <w:t>master project</w:t>
      </w:r>
      <w:r>
        <w:t xml:space="preserve"> to test the capabilities of any search methods.</w:t>
      </w:r>
    </w:p>
    <w:p w14:paraId="0025ACB8" w14:textId="417127A5" w:rsidR="00F2182F" w:rsidRDefault="009728CF" w:rsidP="00EE585A">
      <w:r>
        <w:t xml:space="preserve">A portion of the space explored by the HTE platform is used to </w:t>
      </w:r>
      <w:r w:rsidR="00A061CF">
        <w:t>perform</w:t>
      </w:r>
      <w:r w:rsidR="00EE585A">
        <w:t xml:space="preserve"> an analysis of this space via ML algorithms. In part, these algorithms are used to build a</w:t>
      </w:r>
      <w:r w:rsidR="00862C5A">
        <w:t xml:space="preserve"> ML</w:t>
      </w:r>
      <w:r w:rsidR="00EE585A">
        <w:t xml:space="preserve"> reactivity sieve, capable of identifying combinations that react.</w:t>
      </w:r>
      <w:r w:rsidR="008313BD">
        <w:t xml:space="preserve"> Thanks to an unbiased combination space the ML is also capable of identifying combinations that don’t react.</w:t>
      </w:r>
      <w:r w:rsidR="00EE585A">
        <w:t xml:space="preserve"> </w:t>
      </w:r>
      <w:r w:rsidR="00616573">
        <w:t>In the other part</w:t>
      </w:r>
      <w:r w:rsidR="00EE585A">
        <w:t>, ML algorithms are used to better inform the chemistry of the space to a chemist. This allows for both autonomous and chemist sampling on the remainder of the space not used for ML analysis (</w:t>
      </w:r>
      <w:r w:rsidR="00EE585A">
        <w:fldChar w:fldCharType="begin"/>
      </w:r>
      <w:r w:rsidR="00EE585A">
        <w:instrText xml:space="preserve"> REF _Ref170048893 \h </w:instrText>
      </w:r>
      <w:r w:rsidR="00EE585A">
        <w:fldChar w:fldCharType="separate"/>
      </w:r>
      <w:r w:rsidR="00242E7D">
        <w:t xml:space="preserve">Figure </w:t>
      </w:r>
      <w:r w:rsidR="00242E7D">
        <w:rPr>
          <w:noProof/>
        </w:rPr>
        <w:t>2</w:t>
      </w:r>
      <w:r w:rsidR="00EE585A">
        <w:fldChar w:fldCharType="end"/>
      </w:r>
      <w:r w:rsidR="00EE585A">
        <w:t xml:space="preserve">). </w:t>
      </w:r>
    </w:p>
    <w:p w14:paraId="7DCC653A" w14:textId="621698E5" w:rsidR="008E6938" w:rsidRDefault="00C34918" w:rsidP="00EE585A">
      <w:r>
        <w:t xml:space="preserve">The </w:t>
      </w:r>
      <w:r w:rsidR="00F2182F">
        <w:t xml:space="preserve">search method used in this workflow </w:t>
      </w:r>
      <w:r>
        <w:t xml:space="preserve">aids a chemist’s search by </w:t>
      </w:r>
      <w:r w:rsidR="00F2182F">
        <w:t>combin</w:t>
      </w:r>
      <w:r>
        <w:t xml:space="preserve">ing </w:t>
      </w:r>
      <w:r w:rsidR="00F2182F">
        <w:t xml:space="preserve">data acquired from a robotic platform </w:t>
      </w:r>
      <w:r>
        <w:t xml:space="preserve">in conjunction with ML because of their provided benefits (as outlined in sections 1.1 – 1.3): reliability, standardised reaction conditions, ML inference capabilities, and a </w:t>
      </w:r>
      <w:r w:rsidR="00462A2D">
        <w:t>systematic</w:t>
      </w:r>
      <w:r>
        <w:t xml:space="preserve"> sampling of the space. A chemistry is now needed to test these aspects. </w:t>
      </w:r>
    </w:p>
    <w:p w14:paraId="17316871" w14:textId="6144F000" w:rsidR="009D2A51" w:rsidRDefault="000C09CF" w:rsidP="009D2A51">
      <w:pPr>
        <w:pStyle w:val="Heading3"/>
      </w:pPr>
      <w:bookmarkStart w:id="8" w:name="_Toc172795303"/>
      <w:r>
        <w:t>1.</w:t>
      </w:r>
      <w:r w:rsidR="00DE3957">
        <w:t>4 Chemistry Choice</w:t>
      </w:r>
      <w:bookmarkEnd w:id="8"/>
    </w:p>
    <w:p w14:paraId="4C58BF98" w14:textId="3E3F3859" w:rsidR="00910205" w:rsidRDefault="009D2A51" w:rsidP="003551CD">
      <w:r>
        <w:t xml:space="preserve">The selected space is imine-based metal organic complex chemistry. The selection of a smaller space allows for an exhaustive analysis of all reaction and products, which as mentioned before, allows for the identification of ground truths in a space. The complete explored space may then be used to build and test ML sieve and chemist understanding. In the long run the created </w:t>
      </w:r>
      <w:r w:rsidR="004C0D46">
        <w:t xml:space="preserve">ML </w:t>
      </w:r>
      <w:r>
        <w:t>sieve and newly acquired chemical knowledge can then be transferred to a larger space to locate interesting synthetic areas.</w:t>
      </w:r>
    </w:p>
    <w:p w14:paraId="3AE78EC3" w14:textId="76435BD2" w:rsidR="0094622A" w:rsidRDefault="00346451" w:rsidP="003D385A">
      <w:r>
        <w:t>As the name suggests, i</w:t>
      </w:r>
      <w:r w:rsidR="0094622A">
        <w:t xml:space="preserve">mine-based metal organic complexes, are </w:t>
      </w:r>
      <w:r w:rsidR="00DF0C25">
        <w:t xml:space="preserve">formed on the basis of </w:t>
      </w:r>
      <w:r w:rsidR="0094622A">
        <w:t>reacting amines and aldehydes to form imine</w:t>
      </w:r>
      <w:r w:rsidR="00DF0C25">
        <w:t>s</w:t>
      </w:r>
      <w:r w:rsidR="0094622A">
        <w:t xml:space="preserve"> which may then coordinate to </w:t>
      </w:r>
      <w:r w:rsidR="003551CD">
        <w:t xml:space="preserve">labile </w:t>
      </w:r>
      <w:r w:rsidR="0094622A">
        <w:t>metals.</w:t>
      </w:r>
      <w:r w:rsidR="00D932D7">
        <w:t xml:space="preserve"> </w:t>
      </w:r>
      <w:r w:rsidR="009D7A87">
        <w:t>The formation of imines and metal coordination are dynamic equilibrium processes driven by molecular recognition</w:t>
      </w:r>
      <w:r w:rsidR="009D7A87">
        <w:fldChar w:fldCharType="begin"/>
      </w:r>
      <w:r w:rsidR="00F60DF8">
        <w:instrText xml:space="preserve"> ADDIN ZOTERO_ITEM CSL_CITATION {"citationID":"WW10Fm0g","properties":{"formattedCitation":"\\super 18\\nosupersub{}","plainCitation":"18","noteIndex":0},"citationItems":[{"id":83,"uris":["http://zotero.org/users/local/wUYKyNnp/items/XBDFJNMZ"],"itemData":{"id":83,"type":"article-journal","abstract":"Dynamic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9D7A87">
        <w:fldChar w:fldCharType="separate"/>
      </w:r>
      <w:r w:rsidR="00F60DF8" w:rsidRPr="00F60DF8">
        <w:rPr>
          <w:rFonts w:ascii="Calibri" w:hAnsi="Calibri" w:cs="Calibri"/>
          <w:szCs w:val="24"/>
          <w:vertAlign w:val="superscript"/>
        </w:rPr>
        <w:t>18</w:t>
      </w:r>
      <w:r w:rsidR="009D7A87">
        <w:fldChar w:fldCharType="end"/>
      </w:r>
      <w:r w:rsidR="009D7A87">
        <w:t xml:space="preserve">. </w:t>
      </w:r>
      <w:r w:rsidR="006C0AB1">
        <w:t>The equilibrium processes allow for the formation of a single thermodynamic product from a landscape of possible products</w:t>
      </w:r>
      <w:r w:rsidR="00ED3673">
        <w:t xml:space="preserve"> (</w:t>
      </w:r>
      <w:r w:rsidR="00ED3673">
        <w:fldChar w:fldCharType="begin"/>
      </w:r>
      <w:r w:rsidR="00ED3673">
        <w:instrText xml:space="preserve"> REF _Ref170033179 \h </w:instrText>
      </w:r>
      <w:r w:rsidR="00ED3673">
        <w:fldChar w:fldCharType="separate"/>
      </w:r>
      <w:r w:rsidR="00242E7D">
        <w:t xml:space="preserve">Figure </w:t>
      </w:r>
      <w:r w:rsidR="00242E7D">
        <w:rPr>
          <w:noProof/>
        </w:rPr>
        <w:t>3</w:t>
      </w:r>
      <w:r w:rsidR="00ED3673">
        <w:fldChar w:fldCharType="end"/>
      </w:r>
      <w:r w:rsidR="00ED3673">
        <w:t>)</w:t>
      </w:r>
      <w:r w:rsidR="006C0AB1">
        <w:t xml:space="preserve">. The equilibria </w:t>
      </w:r>
      <w:r w:rsidR="00770B43">
        <w:t>allow</w:t>
      </w:r>
      <w:r w:rsidR="006C0AB1">
        <w:t xml:space="preserve"> for error correction, therefore statistically unlikely products will be decomposed back to the single product.</w:t>
      </w:r>
      <w:r w:rsidR="00C8439E">
        <w:t xml:space="preserve"> </w:t>
      </w:r>
      <w:r w:rsidR="00943D17">
        <w:lastRenderedPageBreak/>
        <w:t>When diamines</w:t>
      </w:r>
      <w:r w:rsidR="00535DDF">
        <w:t xml:space="preserve"> are involved, the formed imines behave as linkers between metal centres</w:t>
      </w:r>
      <w:r w:rsidR="002F05EC">
        <w:t>,</w:t>
      </w:r>
      <w:r w:rsidR="00154972">
        <w:t xml:space="preserve"> creating complex topology</w:t>
      </w:r>
      <w:r w:rsidR="00535DDF">
        <w:t xml:space="preserve">. </w:t>
      </w:r>
      <w:r w:rsidR="007D6417">
        <w:t xml:space="preserve">The topology of the formed supramolecular structures is programmed in </w:t>
      </w:r>
      <w:r w:rsidR="00470C63">
        <w:t xml:space="preserve">the </w:t>
      </w:r>
      <w:r w:rsidR="007D6417">
        <w:t>molecular codes</w:t>
      </w:r>
      <w:r w:rsidR="00470C63">
        <w:t xml:space="preserve"> of the building blocks</w:t>
      </w:r>
      <w:r w:rsidR="00ED5A9B">
        <w:t xml:space="preserve">, directing </w:t>
      </w:r>
      <w:r w:rsidR="00DC0548">
        <w:t xml:space="preserve">sorting and </w:t>
      </w:r>
      <w:r w:rsidR="00ED5A9B">
        <w:t>self-assembly</w:t>
      </w:r>
      <w:r w:rsidR="00470C63">
        <w:fldChar w:fldCharType="begin"/>
      </w:r>
      <w:r w:rsidR="00F60DF8">
        <w:instrText xml:space="preserve"> ADDIN ZOTERO_ITEM CSL_CITATION {"citationID":"YRt6kxo4","properties":{"formattedCitation":"\\super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470C63">
        <w:fldChar w:fldCharType="separate"/>
      </w:r>
      <w:r w:rsidR="00F60DF8" w:rsidRPr="00F60DF8">
        <w:rPr>
          <w:rFonts w:ascii="Calibri" w:hAnsi="Calibri" w:cs="Calibri"/>
          <w:szCs w:val="24"/>
          <w:vertAlign w:val="superscript"/>
        </w:rPr>
        <w:t>19</w:t>
      </w:r>
      <w:r w:rsidR="00470C63">
        <w:fldChar w:fldCharType="end"/>
      </w:r>
      <w:r w:rsidR="00ED5A9B">
        <w:t xml:space="preserve">. </w:t>
      </w:r>
      <w:r w:rsidR="00C93151">
        <w:t xml:space="preserve">Examples of molecular codes include: geometric complementation; </w:t>
      </w:r>
      <w:proofErr w:type="spellStart"/>
      <w:r w:rsidR="00C93151">
        <w:t>sterics</w:t>
      </w:r>
      <w:proofErr w:type="spellEnd"/>
      <w:r w:rsidR="00C93151">
        <w:t>; and coordination sphere codes</w:t>
      </w:r>
      <w:r w:rsidR="00C93151">
        <w:fldChar w:fldCharType="begin"/>
      </w:r>
      <w:r w:rsidR="00C93151">
        <w:instrText xml:space="preserve"> ADDIN ZOTERO_ITEM CSL_CITATION {"citationID":"UuYskuti","properties":{"formattedCitation":"\\super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C93151">
        <w:fldChar w:fldCharType="separate"/>
      </w:r>
      <w:r w:rsidR="00C93151" w:rsidRPr="00F60DF8">
        <w:rPr>
          <w:rFonts w:ascii="Calibri" w:hAnsi="Calibri" w:cs="Calibri"/>
          <w:szCs w:val="24"/>
          <w:vertAlign w:val="superscript"/>
        </w:rPr>
        <w:t>19</w:t>
      </w:r>
      <w:r w:rsidR="00C93151">
        <w:fldChar w:fldCharType="end"/>
      </w:r>
      <w:r w:rsidR="00C93151">
        <w:t>.</w:t>
      </w:r>
      <w:r w:rsidR="004C0D46">
        <w:t xml:space="preserve"> </w:t>
      </w:r>
      <w:r w:rsidR="0026132D">
        <w:t>These codes are further discussed below and examples shown in (</w:t>
      </w:r>
      <w:r w:rsidR="0026132D">
        <w:fldChar w:fldCharType="begin"/>
      </w:r>
      <w:r w:rsidR="0026132D">
        <w:instrText xml:space="preserve"> REF _Ref170033179 \h </w:instrText>
      </w:r>
      <w:r w:rsidR="0026132D">
        <w:fldChar w:fldCharType="separate"/>
      </w:r>
      <w:r w:rsidR="00242E7D">
        <w:t xml:space="preserve">Figure </w:t>
      </w:r>
      <w:r w:rsidR="00242E7D">
        <w:rPr>
          <w:noProof/>
        </w:rPr>
        <w:t>3</w:t>
      </w:r>
      <w:r w:rsidR="0026132D">
        <w:fldChar w:fldCharType="end"/>
      </w:r>
      <w:r w:rsidR="0026132D">
        <w:t xml:space="preserve">). </w:t>
      </w:r>
      <w:r w:rsidR="004C0D46">
        <w:t>These are by no means an exhaustive list of codes</w:t>
      </w:r>
      <w:r w:rsidR="0026132D">
        <w:t xml:space="preserve"> and examples, they just provide the ground work for understanding and feature selection </w:t>
      </w:r>
      <w:r w:rsidR="00A061CF">
        <w:t>(</w:t>
      </w:r>
      <w:r w:rsidR="0026132D">
        <w:t>section 4.1.1)</w:t>
      </w:r>
      <w:r w:rsidR="004C0D46">
        <w:t>.</w:t>
      </w:r>
    </w:p>
    <w:p w14:paraId="356AF2A9" w14:textId="77777777" w:rsidR="00ED3673" w:rsidRDefault="00ED3673" w:rsidP="00ED3673">
      <w:pPr>
        <w:keepNext/>
        <w:jc w:val="center"/>
      </w:pPr>
      <w:r>
        <w:rPr>
          <w:noProof/>
        </w:rPr>
        <w:drawing>
          <wp:inline distT="0" distB="0" distL="0" distR="0" wp14:anchorId="135E744E" wp14:editId="32275E15">
            <wp:extent cx="6382605" cy="517515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382605" cy="5175151"/>
                    </a:xfrm>
                    <a:prstGeom prst="rect">
                      <a:avLst/>
                    </a:prstGeom>
                  </pic:spPr>
                </pic:pic>
              </a:graphicData>
            </a:graphic>
          </wp:inline>
        </w:drawing>
      </w:r>
    </w:p>
    <w:p w14:paraId="1CA90EDD" w14:textId="060D3305" w:rsidR="00ED3673" w:rsidRDefault="00ED3673" w:rsidP="00ED3673">
      <w:pPr>
        <w:pStyle w:val="Caption"/>
      </w:pPr>
      <w:bookmarkStart w:id="9" w:name="_Ref170033179"/>
      <w:r>
        <w:t xml:space="preserve">Figure </w:t>
      </w:r>
      <w:r w:rsidR="00000000">
        <w:fldChar w:fldCharType="begin"/>
      </w:r>
      <w:r w:rsidR="00000000">
        <w:instrText xml:space="preserve"> SEQ Figure \* ARABIC </w:instrText>
      </w:r>
      <w:r w:rsidR="00000000">
        <w:fldChar w:fldCharType="separate"/>
      </w:r>
      <w:r w:rsidR="00242E7D">
        <w:rPr>
          <w:noProof/>
        </w:rPr>
        <w:t>3</w:t>
      </w:r>
      <w:r w:rsidR="00000000">
        <w:rPr>
          <w:noProof/>
        </w:rPr>
        <w:fldChar w:fldCharType="end"/>
      </w:r>
      <w:bookmarkEnd w:id="9"/>
      <w:r>
        <w:t>: Example chemistry, where a single product is formed from the thermodynamic landscape. Single examples for each geometric complementation, steric, and coordination sphere codes are given for this compound. The example for the geometric complementation code, are different locations of nitrogen’s on the linker, which determines if a chelate can be formed. For steric codes, a bulky group are added to the linkers which causes steric strain. For coordination sphere codes, the bulky group in the coordination sphere is changed, causing a change in linker angles.</w:t>
      </w:r>
    </w:p>
    <w:p w14:paraId="2574FBE7" w14:textId="472E5840" w:rsidR="008C6704" w:rsidRDefault="00ED5A9B" w:rsidP="00A54D28">
      <w:pPr>
        <w:pStyle w:val="ListParagraph"/>
        <w:numPr>
          <w:ilvl w:val="0"/>
          <w:numId w:val="2"/>
        </w:numPr>
      </w:pPr>
      <w:r>
        <w:t xml:space="preserve">Geometric complementation </w:t>
      </w:r>
      <w:r w:rsidR="00722E84">
        <w:t>is at the heart of this self-assembly process. The interacting groups</w:t>
      </w:r>
      <w:r w:rsidR="007E04B2">
        <w:t xml:space="preserve"> that form a</w:t>
      </w:r>
      <w:r w:rsidR="00722E84">
        <w:t xml:space="preserve"> directional bond</w:t>
      </w:r>
      <w:r w:rsidR="00D71372">
        <w:t xml:space="preserve"> (which </w:t>
      </w:r>
      <w:r w:rsidR="00722E84">
        <w:t>drives the assembly process</w:t>
      </w:r>
      <w:r w:rsidR="00D71372">
        <w:t>)</w:t>
      </w:r>
      <w:r w:rsidR="00722E84">
        <w:t xml:space="preserve"> require a geometrical fit first</w:t>
      </w:r>
      <w:r w:rsidR="00A54D28">
        <w:fldChar w:fldCharType="begin"/>
      </w:r>
      <w:r w:rsidR="00F60DF8">
        <w:instrText xml:space="preserve"> ADDIN ZOTERO_ITEM CSL_CITATION {"citationID":"D9TOAeXi","properties":{"formattedCitation":"\\super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A54D28">
        <w:fldChar w:fldCharType="separate"/>
      </w:r>
      <w:r w:rsidR="00F60DF8" w:rsidRPr="008C6704">
        <w:rPr>
          <w:rFonts w:ascii="Calibri" w:hAnsi="Calibri" w:cs="Calibri"/>
          <w:szCs w:val="24"/>
          <w:vertAlign w:val="superscript"/>
        </w:rPr>
        <w:t>19</w:t>
      </w:r>
      <w:r w:rsidR="00A54D28">
        <w:fldChar w:fldCharType="end"/>
      </w:r>
      <w:r w:rsidR="00906465">
        <w:t xml:space="preserve">. This fit comes in the form of size, shape, and rigidity of the linkers as well as the </w:t>
      </w:r>
      <w:r w:rsidR="007E04B2">
        <w:t xml:space="preserve">metal </w:t>
      </w:r>
      <w:r w:rsidR="00F3687E">
        <w:t>centres</w:t>
      </w:r>
      <w:r w:rsidR="00712326">
        <w:t>.</w:t>
      </w:r>
      <w:r w:rsidR="00425E6A">
        <w:t xml:space="preserve"> </w:t>
      </w:r>
      <w:r w:rsidR="00EB4371">
        <w:t xml:space="preserve">An example is given in </w:t>
      </w:r>
      <w:r w:rsidR="00EB4371">
        <w:fldChar w:fldCharType="begin"/>
      </w:r>
      <w:r w:rsidR="00EB4371">
        <w:instrText xml:space="preserve"> REF _Ref170033179 \h </w:instrText>
      </w:r>
      <w:r w:rsidR="00EB4371">
        <w:fldChar w:fldCharType="separate"/>
      </w:r>
      <w:r w:rsidR="00242E7D">
        <w:t xml:space="preserve">Figure </w:t>
      </w:r>
      <w:r w:rsidR="00242E7D">
        <w:rPr>
          <w:noProof/>
        </w:rPr>
        <w:t>3</w:t>
      </w:r>
      <w:r w:rsidR="00EB4371">
        <w:fldChar w:fldCharType="end"/>
      </w:r>
      <w:r w:rsidR="00EB4371">
        <w:t xml:space="preserve">, where </w:t>
      </w:r>
      <w:r w:rsidR="004C0D46">
        <w:t>a</w:t>
      </w:r>
      <w:r w:rsidR="00EB4371">
        <w:t xml:space="preserve"> nitrogen lone pair para to the carbonyl</w:t>
      </w:r>
      <w:r w:rsidR="004C0D46">
        <w:t>, compared to ortho,</w:t>
      </w:r>
      <w:r w:rsidR="00EB4371">
        <w:t xml:space="preserve"> do</w:t>
      </w:r>
      <w:r w:rsidR="004C0D46">
        <w:t>es</w:t>
      </w:r>
      <w:r w:rsidR="00EB4371">
        <w:t xml:space="preserve"> not overlap with the metal and hence </w:t>
      </w:r>
      <w:r w:rsidR="004C0D46">
        <w:t xml:space="preserve">the imine </w:t>
      </w:r>
      <w:r w:rsidR="00EB4371">
        <w:t xml:space="preserve">does not chelate. </w:t>
      </w:r>
      <w:r w:rsidR="00A54D28">
        <w:t xml:space="preserve">Once geometry </w:t>
      </w:r>
      <w:r w:rsidR="00EB4371">
        <w:t xml:space="preserve">for bonding </w:t>
      </w:r>
      <w:r w:rsidR="00A54D28">
        <w:t>is satisfied, more nuanced codes come into play. Namely, steric and coordination sphere interactions.</w:t>
      </w:r>
    </w:p>
    <w:p w14:paraId="3CA8CEC5" w14:textId="34F4D70C" w:rsidR="008C6704" w:rsidRDefault="00A54D28" w:rsidP="008C6704">
      <w:pPr>
        <w:pStyle w:val="ListParagraph"/>
        <w:numPr>
          <w:ilvl w:val="0"/>
          <w:numId w:val="2"/>
        </w:numPr>
      </w:pPr>
      <w:proofErr w:type="spellStart"/>
      <w:r>
        <w:t>Sterics</w:t>
      </w:r>
      <w:proofErr w:type="spellEnd"/>
      <w:r>
        <w:t xml:space="preserve"> affect the spatial arrangement of linkers</w:t>
      </w:r>
      <w:r w:rsidR="00906465">
        <w:t>, which in turn affect the topology of the complex. The steric code introduces strain to the geometric complementation, which may result in a change of topologies with the introduction of a different bulky group on the same linker scaffold</w:t>
      </w:r>
      <w:r w:rsidR="000F470A">
        <w:t>.</w:t>
      </w:r>
      <w:r w:rsidR="00213C47">
        <w:t xml:space="preserve"> A toy example is shown in </w:t>
      </w:r>
      <w:r w:rsidR="00213C47">
        <w:fldChar w:fldCharType="begin"/>
      </w:r>
      <w:r w:rsidR="00213C47">
        <w:instrText xml:space="preserve"> REF _Ref170033179 \h </w:instrText>
      </w:r>
      <w:r w:rsidR="00213C47">
        <w:fldChar w:fldCharType="separate"/>
      </w:r>
      <w:r w:rsidR="00242E7D">
        <w:t xml:space="preserve">Figure </w:t>
      </w:r>
      <w:r w:rsidR="00242E7D">
        <w:rPr>
          <w:noProof/>
        </w:rPr>
        <w:t>3</w:t>
      </w:r>
      <w:r w:rsidR="00213C47">
        <w:fldChar w:fldCharType="end"/>
      </w:r>
      <w:r w:rsidR="00213C47">
        <w:t xml:space="preserve">, where instead methyl groups in the aromatic ring introduces further strain between the linkers, if such a group is massive, it could prevent coordination of two or more linkers to the same metal. </w:t>
      </w:r>
      <w:r w:rsidR="000F470A">
        <w:t xml:space="preserve">It is important to note, </w:t>
      </w:r>
      <w:r w:rsidR="006A032B">
        <w:t xml:space="preserve">the </w:t>
      </w:r>
      <w:r w:rsidR="000F470A">
        <w:t xml:space="preserve">introduction of such a group </w:t>
      </w:r>
      <w:r w:rsidR="006A032B">
        <w:t>could introduce new intra or intramolecular bonding which affects</w:t>
      </w:r>
      <w:r w:rsidR="000F470A">
        <w:t xml:space="preserve"> the original geometric complementation code</w:t>
      </w:r>
      <w:r w:rsidR="00C63E47">
        <w:t xml:space="preserve">. The same steric codes also </w:t>
      </w:r>
      <w:r w:rsidR="008D4ABC">
        <w:t xml:space="preserve">affect </w:t>
      </w:r>
      <w:r w:rsidR="00C63E47" w:rsidRPr="00027F9B">
        <w:t>coordination sphere codes</w:t>
      </w:r>
      <w:r w:rsidR="00C63E47">
        <w:t>.</w:t>
      </w:r>
    </w:p>
    <w:p w14:paraId="24F7D8CF" w14:textId="15A79667" w:rsidR="00451BAD" w:rsidRDefault="00073B83" w:rsidP="00451BAD">
      <w:pPr>
        <w:pStyle w:val="ListParagraph"/>
        <w:numPr>
          <w:ilvl w:val="0"/>
          <w:numId w:val="2"/>
        </w:numPr>
      </w:pPr>
      <w:r>
        <w:lastRenderedPageBreak/>
        <w:t>Coordination sphere codes tend to dictate supramolecular topology and formation</w:t>
      </w:r>
      <w:r w:rsidR="002B19AA">
        <w:t>,</w:t>
      </w:r>
      <w:r>
        <w:t xml:space="preserve"> as </w:t>
      </w:r>
      <w:r w:rsidR="0019228B">
        <w:t>metals</w:t>
      </w:r>
      <w:r>
        <w:t xml:space="preserve"> behave as vertices</w:t>
      </w:r>
      <w:r>
        <w:fldChar w:fldCharType="begin"/>
      </w:r>
      <w:r>
        <w:instrText xml:space="preserve"> ADDIN ZOTERO_ITEM CSL_CITATION {"citationID":"SQsYuCs1","properties":{"formattedCitation":"\\super 3,4\\nosupersub{}","plainCitation":"3,4","noteIndex":0},"citationItems":[{"id":49,"uris":["http://zotero.org/users/local/wUYKyNnp/items/FT26X7QG"],"itemData":{"id":49,"type":"article-journal","abstract":"ConspectusCoordination-driven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sidRPr="008C6704">
        <w:rPr>
          <w:rFonts w:ascii="Arial" w:hAnsi="Arial" w:cs="Arial"/>
        </w:rPr>
        <w:instrText>═</w:instrText>
      </w:r>
      <w:r>
        <w:instrText xml:space="preserve">C) bonds. Design strategies employ multidentate pyridyl–imine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fldChar w:fldCharType="separate"/>
      </w:r>
      <w:r w:rsidRPr="008C6704">
        <w:rPr>
          <w:rFonts w:ascii="Calibri" w:hAnsi="Calibri" w:cs="Times New Roman"/>
          <w:szCs w:val="24"/>
          <w:vertAlign w:val="superscript"/>
        </w:rPr>
        <w:t>3,4</w:t>
      </w:r>
      <w:r>
        <w:fldChar w:fldCharType="end"/>
      </w:r>
      <w:r>
        <w:t xml:space="preserve">. Coordination sphere codes capture the geometry </w:t>
      </w:r>
      <w:r w:rsidR="0019228B">
        <w:t xml:space="preserve">of a </w:t>
      </w:r>
      <w:r w:rsidR="0026132D">
        <w:t>metal centre</w:t>
      </w:r>
      <w:r w:rsidR="0019228B">
        <w:t xml:space="preserve">, its number of </w:t>
      </w:r>
      <w:r w:rsidR="0026132D">
        <w:t xml:space="preserve">linkers </w:t>
      </w:r>
      <w:r w:rsidR="0019228B">
        <w:t xml:space="preserve">and the angles between these </w:t>
      </w:r>
      <w:r w:rsidR="0026132D">
        <w:t>linkers</w:t>
      </w:r>
      <w:r>
        <w:t>.</w:t>
      </w:r>
      <w:r w:rsidR="0019228B">
        <w:t xml:space="preserve"> The number of chelating imines is</w:t>
      </w:r>
      <w:r w:rsidR="00F3687E">
        <w:t xml:space="preserve"> affected</w:t>
      </w:r>
      <w:r w:rsidR="0019228B">
        <w:t xml:space="preserve"> by coordination number, while </w:t>
      </w:r>
      <w:r w:rsidR="0026132D">
        <w:t xml:space="preserve">linker </w:t>
      </w:r>
      <w:r w:rsidR="0019228B">
        <w:t xml:space="preserve">angles are </w:t>
      </w:r>
      <w:r w:rsidR="0026132D">
        <w:t>affected</w:t>
      </w:r>
      <w:r w:rsidR="0019228B">
        <w:t xml:space="preserve"> by both metal geometry and steric codes. Metal geometries are distorted by steric codes as these may introduce strain in the </w:t>
      </w:r>
      <w:r w:rsidR="001F5403">
        <w:t>coordination</w:t>
      </w:r>
      <w:r w:rsidR="0019228B">
        <w:t xml:space="preserve"> centre.</w:t>
      </w:r>
      <w:r w:rsidR="002B19AA">
        <w:t xml:space="preserve"> </w:t>
      </w:r>
      <w:r w:rsidR="00302128">
        <w:t xml:space="preserve">For example, in </w:t>
      </w:r>
      <w:r w:rsidR="00302128">
        <w:fldChar w:fldCharType="begin"/>
      </w:r>
      <w:r w:rsidR="00302128">
        <w:instrText xml:space="preserve"> REF _Ref170033179 \h </w:instrText>
      </w:r>
      <w:r w:rsidR="00302128">
        <w:fldChar w:fldCharType="separate"/>
      </w:r>
      <w:r w:rsidR="00242E7D">
        <w:t xml:space="preserve">Figure </w:t>
      </w:r>
      <w:r w:rsidR="00242E7D">
        <w:rPr>
          <w:noProof/>
        </w:rPr>
        <w:t>3</w:t>
      </w:r>
      <w:r w:rsidR="00302128">
        <w:fldChar w:fldCharType="end"/>
      </w:r>
      <w:r w:rsidR="00302128">
        <w:t xml:space="preserve"> the tertbutyl group introduces more strain in the coordination sphere, changing metal coordination geometry. </w:t>
      </w:r>
      <w:r w:rsidR="002B19AA">
        <w:t xml:space="preserve">This hierarchy and interrelations of molecular codes </w:t>
      </w:r>
      <w:r w:rsidR="00534B60">
        <w:t xml:space="preserve">highlight </w:t>
      </w:r>
      <w:r w:rsidR="00D71372">
        <w:t xml:space="preserve">the complexity and what </w:t>
      </w:r>
      <w:r w:rsidR="00534B60">
        <w:t xml:space="preserve">chemistry might affect </w:t>
      </w:r>
      <w:r w:rsidR="0026132D">
        <w:t xml:space="preserve">predicting </w:t>
      </w:r>
      <w:r w:rsidR="00534B60">
        <w:t>reaction outcome.</w:t>
      </w:r>
    </w:p>
    <w:p w14:paraId="7C3473E8" w14:textId="1DF1BE13" w:rsidR="0034105F" w:rsidRDefault="00451BAD" w:rsidP="00451BAD">
      <w:r>
        <w:t>With this brief introduction of imine-complex chemistry, it is possible to show the compatibility of the chemistry with automation and ML</w:t>
      </w:r>
      <w:r w:rsidR="00A721D9">
        <w:t xml:space="preserve"> – an important </w:t>
      </w:r>
      <w:r>
        <w:t>aspect to consider when selecting a chemical space</w:t>
      </w:r>
      <w:r w:rsidR="00A721D9">
        <w:t xml:space="preserve"> for the project</w:t>
      </w:r>
      <w:r w:rsidR="000C0D66">
        <w:t xml:space="preserve"> and its goals</w:t>
      </w:r>
      <w:r>
        <w:t>. Imine-based complex</w:t>
      </w:r>
      <w:r w:rsidR="00A721D9">
        <w:t xml:space="preserve"> chemistry</w:t>
      </w:r>
      <w:r>
        <w:t xml:space="preserve"> </w:t>
      </w:r>
      <w:r w:rsidR="00A721D9">
        <w:t xml:space="preserve">was </w:t>
      </w:r>
      <w:r>
        <w:t xml:space="preserve">chosen due to the </w:t>
      </w:r>
      <w:r w:rsidR="00A721D9">
        <w:t xml:space="preserve">ability of </w:t>
      </w:r>
      <w:r>
        <w:t>reaction product</w:t>
      </w:r>
      <w:r w:rsidR="00A721D9">
        <w:t>s</w:t>
      </w:r>
      <w:r>
        <w:t xml:space="preserve"> being represented as molecular codes, the intricate dependenc</w:t>
      </w:r>
      <w:r w:rsidR="00A721D9">
        <w:t>ies between</w:t>
      </w:r>
      <w:r>
        <w:t xml:space="preserve"> molecular codes, the simplicity of supramolecular reactions, the chemistry’s high combinatorics and </w:t>
      </w:r>
      <w:r w:rsidR="00A721D9">
        <w:t xml:space="preserve">the products </w:t>
      </w:r>
      <w:r>
        <w:t xml:space="preserve">symmetrical topology. A more detail account </w:t>
      </w:r>
      <w:r w:rsidR="00F5594C">
        <w:t xml:space="preserve">of the selected reasons </w:t>
      </w:r>
      <w:r>
        <w:t>is provided:</w:t>
      </w:r>
      <w:r w:rsidR="006C0AB1">
        <w:t xml:space="preserve"> </w:t>
      </w:r>
    </w:p>
    <w:p w14:paraId="0AACC80B" w14:textId="17CA4739" w:rsidR="00451BAD" w:rsidRDefault="006E09F1" w:rsidP="00341473">
      <w:pPr>
        <w:pStyle w:val="ListParagraph"/>
        <w:numPr>
          <w:ilvl w:val="0"/>
          <w:numId w:val="16"/>
        </w:numPr>
      </w:pPr>
      <w:r>
        <w:t xml:space="preserve">To be able to predict the </w:t>
      </w:r>
      <w:r w:rsidR="00F3687E">
        <w:t>outcome</w:t>
      </w:r>
      <w:r>
        <w:t xml:space="preserve"> of a reaction without having to physically carry one out</w:t>
      </w:r>
      <w:r w:rsidR="001309BD">
        <w:t xml:space="preserve"> (i.e. the scope of the </w:t>
      </w:r>
      <w:r w:rsidR="00862C5A">
        <w:t xml:space="preserve">ML </w:t>
      </w:r>
      <w:r w:rsidR="001309BD">
        <w:t>sieve)</w:t>
      </w:r>
      <w:r>
        <w:t xml:space="preserve">, all the information of what makes a reaction successful must be </w:t>
      </w:r>
      <w:r w:rsidR="00F5594C">
        <w:t>inferred from the sta</w:t>
      </w:r>
      <w:r w:rsidR="00C46B27">
        <w:t>r</w:t>
      </w:r>
      <w:r w:rsidR="00F5594C">
        <w:t xml:space="preserve">ting material. </w:t>
      </w:r>
      <w:r w:rsidR="00DF313E">
        <w:t>As mentioned previously, the architecture of the complex is encoded in the metal-ligand building blocks</w:t>
      </w:r>
      <w:r w:rsidR="00DF313E">
        <w:fldChar w:fldCharType="begin"/>
      </w:r>
      <w:r w:rsidR="00DF313E">
        <w:instrText xml:space="preserve"> ADDIN ZOTERO_ITEM CSL_CITATION {"citationID":"CJt88UuD","properties":{"formattedCitation":"\\super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DF313E">
        <w:fldChar w:fldCharType="separate"/>
      </w:r>
      <w:r w:rsidR="00DF313E" w:rsidRPr="00F5594C">
        <w:rPr>
          <w:rFonts w:ascii="Calibri" w:hAnsi="Calibri" w:cs="Times New Roman"/>
          <w:szCs w:val="24"/>
          <w:vertAlign w:val="superscript"/>
        </w:rPr>
        <w:t>4</w:t>
      </w:r>
      <w:r w:rsidR="00DF313E">
        <w:fldChar w:fldCharType="end"/>
      </w:r>
      <w:r w:rsidR="00DF313E">
        <w:t xml:space="preserve">. Therefore, the machine learning tool has the ability to infer and predict the success of a reaction based on reagent information alone. </w:t>
      </w:r>
    </w:p>
    <w:p w14:paraId="074B4530" w14:textId="32F9BDEB" w:rsidR="00451BAD" w:rsidRDefault="0034105F" w:rsidP="006F71F7">
      <w:pPr>
        <w:pStyle w:val="ListParagraph"/>
        <w:numPr>
          <w:ilvl w:val="0"/>
          <w:numId w:val="16"/>
        </w:numPr>
      </w:pPr>
      <w:r>
        <w:t>Moreover, t</w:t>
      </w:r>
      <w:r w:rsidR="00DF313E">
        <w:t>he advantage of ML comes in its ability to explore complex and unintuitive data with speed and minimal computation</w:t>
      </w:r>
      <w:r w:rsidR="00DF313E">
        <w:fldChar w:fldCharType="begin"/>
      </w:r>
      <w:r w:rsidR="00F60DF8">
        <w:instrText xml:space="preserve"> ADDIN ZOTERO_ITEM CSL_CITATION {"citationID":"WFFEcEDp","properties":{"formattedCitation":"\\super 20\\nosupersub{}","plainCitation":"20","noteIndex":0},"citationItems":[{"id":51,"uris":["http://zotero.org/users/local/wUYKyNnp/items/GVW88ACH"],"itemData":{"id":51,"type":"webpage","language":"en","note":"DOI: 10.1073/pnas.062524299","title":"Supramolecular chemistry and self-assembly","URL":"https://www.pnas.org/doi/10.1073/pnas.062524299","accessed":{"date-parts":[["2024",5,8]]}}}],"schema":"https://github.com/citation-style-language/schema/raw/master/csl-citation.json"} </w:instrText>
      </w:r>
      <w:r w:rsidR="00DF313E">
        <w:fldChar w:fldCharType="separate"/>
      </w:r>
      <w:r w:rsidR="00F60DF8" w:rsidRPr="00451BAD">
        <w:rPr>
          <w:rFonts w:ascii="Calibri" w:hAnsi="Calibri" w:cs="Calibri"/>
          <w:szCs w:val="24"/>
          <w:vertAlign w:val="superscript"/>
        </w:rPr>
        <w:t>20</w:t>
      </w:r>
      <w:r w:rsidR="00DF313E">
        <w:fldChar w:fldCharType="end"/>
      </w:r>
      <w:r w:rsidR="001260AF">
        <w:t xml:space="preserve">. As shown by the interdependence of steric, coordination and geometric molecular codes, predicting reactivity based on reagents </w:t>
      </w:r>
      <w:r w:rsidR="00C46B27">
        <w:t xml:space="preserve">for the selected chemistry </w:t>
      </w:r>
      <w:r w:rsidR="001260AF">
        <w:t>is a challenging multivariable function. Th</w:t>
      </w:r>
      <w:r w:rsidR="00AB4FC3">
        <w:t>is</w:t>
      </w:r>
      <w:r w:rsidR="001260AF">
        <w:t xml:space="preserve"> unintuitive</w:t>
      </w:r>
      <w:r w:rsidR="00F5594C">
        <w:t xml:space="preserve"> </w:t>
      </w:r>
      <w:r w:rsidR="001260AF">
        <w:t xml:space="preserve">chemistry, </w:t>
      </w:r>
      <w:r w:rsidR="00F5594C">
        <w:t>make</w:t>
      </w:r>
      <w:r w:rsidR="00C46B27">
        <w:t>s</w:t>
      </w:r>
      <w:r w:rsidR="00F5594C">
        <w:t xml:space="preserve"> it hard for a chemist to predict reactivity, and therefore, </w:t>
      </w:r>
      <w:r w:rsidR="001260AF">
        <w:t xml:space="preserve">is a perfect test case for extracting chemical information with ML </w:t>
      </w:r>
      <w:r w:rsidR="001309BD">
        <w:t>tools</w:t>
      </w:r>
      <w:r w:rsidR="001260AF">
        <w:t>.</w:t>
      </w:r>
    </w:p>
    <w:p w14:paraId="2FE12132" w14:textId="6C4E380C" w:rsidR="00451BAD" w:rsidRDefault="006F71F7" w:rsidP="003D385A">
      <w:pPr>
        <w:pStyle w:val="ListParagraph"/>
        <w:numPr>
          <w:ilvl w:val="0"/>
          <w:numId w:val="16"/>
        </w:numPr>
      </w:pPr>
      <w:r>
        <w:t>Experimental chemistry is a multifaceted problem</w:t>
      </w:r>
      <w:r w:rsidR="006B6BD4">
        <w:t xml:space="preserve"> and </w:t>
      </w:r>
      <w:r w:rsidR="00037BE4">
        <w:t xml:space="preserve">while making </w:t>
      </w:r>
      <w:r w:rsidR="006B6BD4">
        <w:t>universal synthesis platforms have been attempted, they still lack real universality</w:t>
      </w:r>
      <w:r w:rsidR="00652422">
        <w:fldChar w:fldCharType="begin"/>
      </w:r>
      <w:r w:rsidR="00F60DF8">
        <w:instrText xml:space="preserve"> ADDIN ZOTERO_ITEM CSL_CITATION {"citationID":"vTt8fgaq","properties":{"formattedCitation":"\\super 21,22\\nosupersub{}","plainCitation":"21,22","noteIndex":0},"citationItems":[{"id":79,"uris":["http://zotero.org/users/local/wUYKyNnp/items/UIJL9JLG"],"itemData":{"id":79,"type":"article-journal","abstract":"Automated peptide and oligonucleotide synthesizers enabled a revolution in molecular biology and helped pave the way to modern synthetic biology. Similarly, fully automated synthetic chemistry could herald a new wave of innovation in biology and materials sciences by greatly facilitating access to known and novel molecules. Here, we report on an automated multistep chemical synthesizer, AutoSyn, that makes milligram-to-gram-scale amounts of virtually any drug-like small molecule in a matter of hours and demonstrate its versatility with the synthesis of ten known drugs. Of the FDA-approved small-molecule drugs for which we were able to compute a synthetic route, 87% are predicted to be synthesizable on AutoSyn. Moreover, AutoSyn enables digital synthesis protocols that ensure the reproducibility and transferability of synthesis protocols from one lab to another.","container-title":"Organic Process Research &amp; Development","DOI":"10.1021/acs.oprd.0c00143","ISSN":"1083-6160","issue":"10","journalAbbreviation":"Org. Process Res. Dev.","note":"publisher: American Chemical Society","page":"2064-2077","source":"ACS Publications","title":"Fully Automated Chemical Synthesis: Toward the Universal Synthesizer","title-short":"Fully Automated Chemical Synthesis","volume":"24","author":[{"family":"Collins","given":"Nathan"},{"family":"Stout","given":"David"},{"family":"Lim","given":"Jin-Ping"},{"family":"Malerich","given":"Jeremiah P."},{"family":"White","given":"Jason D."},{"family":"Madrid","given":"Peter B."},{"family":"Latendresse","given":"Mario"},{"family":"Krieger","given":"David"},{"family":"Szeto","given":"Judy"},{"family":"Vu","given":"Vi-Anh"},{"family":"Rucker","given":"Kristina"},{"family":"Deleo","given":"Michael"},{"family":"Gorfu","given":"Yonael"},{"family":"Krummenacker","given":"Markus"},{"family":"Hokama","given":"Leslie A."},{"family":"Karp","given":"Peter"},{"family":"Mallya","given":"Sahana"}],"issued":{"date-parts":[["2020",10,16]]}}},{"id":81,"uris":["http://zotero.org/users/local/wUYKyNnp/items/SJDLCWJ2"],"itemData":{"id":81,"type":"article-journal","container-title":"Nature Chemistry","DOI":"10.1038/s41557-022-01016-w","ISSN":"1755-4330, 1755-4349","issue":"11","journalAbbreviation":"Nat. Chem.","language":"en","page":"1311-1318","source":"DOI.org (Crossref)","title":"An autonomous portable platform for universal chemical synthesis","volume":"14","author":[{"family":"Manzano","given":"J. Sebastián"},{"family":"Hou","given":"Wenduan"},{"family":"Zalesskiy","given":"Sergey S."},{"family":"Frei","given":"Przemyslaw"},{"family":"Wang","given":"Hsin"},{"family":"Kitson","given":"Philip J."},{"family":"Cronin","given":"Leroy"}],"issued":{"date-parts":[["2022",11]]}}}],"schema":"https://github.com/citation-style-language/schema/raw/master/csl-citation.json"} </w:instrText>
      </w:r>
      <w:r w:rsidR="00652422">
        <w:fldChar w:fldCharType="separate"/>
      </w:r>
      <w:r w:rsidR="00F60DF8" w:rsidRPr="00451BAD">
        <w:rPr>
          <w:rFonts w:ascii="Calibri" w:hAnsi="Calibri" w:cs="Calibri"/>
          <w:szCs w:val="24"/>
          <w:vertAlign w:val="superscript"/>
        </w:rPr>
        <w:t>21,22</w:t>
      </w:r>
      <w:r w:rsidR="00652422">
        <w:fldChar w:fldCharType="end"/>
      </w:r>
      <w:r w:rsidR="006B6BD4">
        <w:t xml:space="preserve">. Additionally, the robot used in this study is a </w:t>
      </w:r>
      <w:proofErr w:type="spellStart"/>
      <w:r w:rsidR="006B6BD4">
        <w:t>ChemSpeed</w:t>
      </w:r>
      <w:proofErr w:type="spellEnd"/>
      <w:r w:rsidR="006B6BD4">
        <w:t xml:space="preserve"> liquid handling robot. </w:t>
      </w:r>
      <w:r w:rsidR="001309BD">
        <w:t>Therefore, i</w:t>
      </w:r>
      <w:r w:rsidR="006B6BD4">
        <w:t>f reactions are to be taken reliabl</w:t>
      </w:r>
      <w:r w:rsidR="001856A8">
        <w:t>y</w:t>
      </w:r>
      <w:r w:rsidR="006B6BD4">
        <w:t xml:space="preserve">, the chemical space has to be limited to reactions which can be handled by </w:t>
      </w:r>
      <w:r w:rsidR="00C46B27">
        <w:t>our</w:t>
      </w:r>
      <w:r w:rsidR="006B6BD4">
        <w:t xml:space="preserve"> </w:t>
      </w:r>
      <w:proofErr w:type="spellStart"/>
      <w:r w:rsidR="006B6BD4">
        <w:t>ChemSpeed</w:t>
      </w:r>
      <w:proofErr w:type="spellEnd"/>
      <w:r w:rsidR="00C46B27">
        <w:t xml:space="preserve"> synthesis platform</w:t>
      </w:r>
      <w:r w:rsidR="006B6BD4">
        <w:t xml:space="preserve">. </w:t>
      </w:r>
      <w:r w:rsidR="00652422">
        <w:t>Since, imine formation and metal coordination</w:t>
      </w:r>
      <w:r w:rsidR="009D40D2">
        <w:t xml:space="preserve"> are </w:t>
      </w:r>
      <w:r w:rsidR="00E27813">
        <w:t>spontaneous</w:t>
      </w:r>
      <w:r w:rsidR="00652422">
        <w:t xml:space="preserve"> at </w:t>
      </w:r>
      <w:r w:rsidR="00F5594C">
        <w:t>‘</w:t>
      </w:r>
      <w:r w:rsidR="00652422">
        <w:t>lower</w:t>
      </w:r>
      <w:r w:rsidR="00F5594C">
        <w:t>’</w:t>
      </w:r>
      <w:r w:rsidR="00652422">
        <w:t xml:space="preserve"> temperatures</w:t>
      </w:r>
      <w:r w:rsidR="00C46B27">
        <w:fldChar w:fldCharType="begin"/>
      </w:r>
      <w:r w:rsidR="00C46B27">
        <w:instrText xml:space="preserve"> ADDIN ZOTERO_ITEM CSL_CITATION {"citationID":"PET6Kwr9","properties":{"formattedCitation":"\\super 23\\nosupersub{}","plainCitation":"23","noteIndex":0},"citationItems":[{"id":38,"uris":["http://zotero.org/users/local/wUYKyNnp/items/5SVWNAZU"],"itemData":{"id":38,"type":"article-journal","abstract":"The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C46B27">
        <w:fldChar w:fldCharType="separate"/>
      </w:r>
      <w:r w:rsidR="00C46B27" w:rsidRPr="00451BAD">
        <w:rPr>
          <w:rFonts w:ascii="Calibri" w:hAnsi="Calibri" w:cs="Calibri"/>
          <w:szCs w:val="24"/>
          <w:vertAlign w:val="superscript"/>
        </w:rPr>
        <w:t>23</w:t>
      </w:r>
      <w:r w:rsidR="00C46B27">
        <w:fldChar w:fldCharType="end"/>
      </w:r>
      <w:r w:rsidR="00652422">
        <w:t xml:space="preserve">, the </w:t>
      </w:r>
      <w:r w:rsidR="00F5594C">
        <w:t xml:space="preserve">chemistry is compatible </w:t>
      </w:r>
      <w:r w:rsidR="00686B66">
        <w:t xml:space="preserve">with the capabilities of the </w:t>
      </w:r>
      <w:proofErr w:type="spellStart"/>
      <w:r w:rsidR="00652422">
        <w:t>ChemSpeed</w:t>
      </w:r>
      <w:proofErr w:type="spellEnd"/>
      <w:r w:rsidR="00652422">
        <w:t xml:space="preserve"> </w:t>
      </w:r>
      <w:r w:rsidR="00686B66">
        <w:t>platform</w:t>
      </w:r>
      <w:r w:rsidR="00652422">
        <w:t>.</w:t>
      </w:r>
      <w:r w:rsidR="00267B3F">
        <w:t xml:space="preserve"> Also, imine formation and metal coordination are orthogonal</w:t>
      </w:r>
      <w:r w:rsidR="001148B7">
        <w:fldChar w:fldCharType="begin"/>
      </w:r>
      <w:r w:rsidR="00F60DF8">
        <w:instrText xml:space="preserve"> ADDIN ZOTERO_ITEM CSL_CITATION {"citationID":"C8Q8hvgu","properties":{"formattedCitation":"\\super 18\\nosupersub{}","plainCitation":"18","noteIndex":0},"citationItems":[{"id":83,"uris":["http://zotero.org/users/local/wUYKyNnp/items/XBDFJNMZ"],"itemData":{"id":83,"type":"article-journal","abstract":"Dynamic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1148B7">
        <w:fldChar w:fldCharType="separate"/>
      </w:r>
      <w:r w:rsidR="00F60DF8" w:rsidRPr="00451BAD">
        <w:rPr>
          <w:rFonts w:ascii="Calibri" w:hAnsi="Calibri" w:cs="Calibri"/>
          <w:szCs w:val="24"/>
          <w:vertAlign w:val="superscript"/>
        </w:rPr>
        <w:t>18</w:t>
      </w:r>
      <w:r w:rsidR="001148B7">
        <w:fldChar w:fldCharType="end"/>
      </w:r>
      <w:r w:rsidR="001148B7">
        <w:t>, which</w:t>
      </w:r>
      <w:r w:rsidR="00267B3F">
        <w:t xml:space="preserve"> allow</w:t>
      </w:r>
      <w:r w:rsidR="001148B7">
        <w:t xml:space="preserve">s </w:t>
      </w:r>
      <w:r w:rsidR="00267B3F">
        <w:t>for one pot reactions</w:t>
      </w:r>
      <w:r w:rsidR="001148B7">
        <w:t xml:space="preserve">, </w:t>
      </w:r>
      <w:r w:rsidR="007A08F5">
        <w:t>reduc</w:t>
      </w:r>
      <w:r w:rsidR="001148B7">
        <w:t>ing</w:t>
      </w:r>
      <w:r w:rsidR="007A08F5">
        <w:t xml:space="preserve"> the number of</w:t>
      </w:r>
      <w:r w:rsidR="00267B3F">
        <w:t xml:space="preserve"> </w:t>
      </w:r>
      <w:r w:rsidR="007A08F5">
        <w:t xml:space="preserve">base steps and </w:t>
      </w:r>
      <w:r w:rsidR="00115643">
        <w:t>reaction</w:t>
      </w:r>
      <w:r w:rsidR="00C264F1">
        <w:t xml:space="preserve"> </w:t>
      </w:r>
      <w:r w:rsidR="007A08F5">
        <w:t xml:space="preserve">vials in the robotic workflow. </w:t>
      </w:r>
      <w:r>
        <w:t xml:space="preserve">Additionally, the solubility of many metals, amines, and aldehydes in acetonitrile </w:t>
      </w:r>
      <w:r w:rsidR="001309BD">
        <w:t xml:space="preserve">and dichloromethane, </w:t>
      </w:r>
      <w:r>
        <w:t xml:space="preserve">allows for the </w:t>
      </w:r>
      <w:proofErr w:type="spellStart"/>
      <w:r>
        <w:t>ChemSpeed</w:t>
      </w:r>
      <w:proofErr w:type="spellEnd"/>
      <w:r>
        <w:t xml:space="preserve"> to handle reagents in the form of stock solutions with a standard solvent. </w:t>
      </w:r>
      <w:r w:rsidR="000C0D66">
        <w:t>H</w:t>
      </w:r>
      <w:r w:rsidR="001148B7">
        <w:t>aving a standard solvent reduces the number of base steps, limits the number of solvent peaks in an NMR spectrum</w:t>
      </w:r>
      <w:r w:rsidR="00905018">
        <w:t xml:space="preserve"> for reliable analysis</w:t>
      </w:r>
      <w:r w:rsidR="001309BD">
        <w:t>, and more importantly, plays the robots forte: liquid handling</w:t>
      </w:r>
      <w:r w:rsidR="001148B7">
        <w:t>.</w:t>
      </w:r>
      <w:r w:rsidR="00E9331E">
        <w:t xml:space="preserve"> Thus, the</w:t>
      </w:r>
      <w:r w:rsidR="00115643">
        <w:t xml:space="preserve"> dynamic self-assembly of imine complex chemistry </w:t>
      </w:r>
      <w:r w:rsidR="00C46B27">
        <w:t xml:space="preserve">is </w:t>
      </w:r>
      <w:r w:rsidR="000C0D66">
        <w:t>compatible with automation.</w:t>
      </w:r>
    </w:p>
    <w:p w14:paraId="287F38E5" w14:textId="43543C0B" w:rsidR="009D6A16" w:rsidRDefault="000B18A5" w:rsidP="009D6A16">
      <w:pPr>
        <w:pStyle w:val="ListParagraph"/>
        <w:numPr>
          <w:ilvl w:val="0"/>
          <w:numId w:val="16"/>
        </w:numPr>
      </w:pPr>
      <w:r>
        <w:t xml:space="preserve">When it comes to automated spectra analysis, imine complex chemistry </w:t>
      </w:r>
      <w:r w:rsidR="001309BD">
        <w:t>has advantages resulting from</w:t>
      </w:r>
      <w:r>
        <w:t xml:space="preserve"> its </w:t>
      </w:r>
      <w:r w:rsidR="0032796D">
        <w:t xml:space="preserve">reversibility and </w:t>
      </w:r>
      <w:r>
        <w:t>topological structure.</w:t>
      </w:r>
      <w:r w:rsidR="0032796D">
        <w:t xml:space="preserve"> </w:t>
      </w:r>
      <w:r w:rsidR="004B1BFF">
        <w:t>The dynamic nature of imine and metal ligand bonds allows for the selection of the thermodynamic product</w:t>
      </w:r>
      <w:r w:rsidR="004B1BFF">
        <w:fldChar w:fldCharType="begin"/>
      </w:r>
      <w:r w:rsidR="00F60DF8">
        <w:instrText xml:space="preserve"> ADDIN ZOTERO_ITEM CSL_CITATION {"citationID":"v89ls8nY","properties":{"formattedCitation":"\\super 24\\nosupersub{}","plainCitation":"24","noteIndex":0},"citationItems":[{"id":47,"uris":["http://zotero.org/users/local/wUYKyNnp/items/VAKTFS4Q"],"itemData":{"id":47,"type":"article-journal","abstract":"We investigate the self-assembly dynamics of an imine-based pentafoil knot and related pentameric circular helicates, each derived from a common bis(formylpyridine)bipyridyl building block, iron(II) chloride, and either monoamines or a diamine. The mixing of circular helicates derived from different amines led to the complete exchange of the N-alkyl residues on the periphery of the metallo-supramolecular scaffolds over 4 days in DMSO at 60 °C. Under similar conditions, deuterium-labeled and nonlabeled building blocks showed full dialdehyde building block exchange over 13 days for open circular helicates but was much slower for the analogous closed-loop pentafoil knot (&gt;60 days). Although both knots and open circular helicates self-assemble under thermodynamic control given sufficiently long reaction times, this is significantly longer than the time taken to afford the maximum product yield (2 days). Highly effective error correction occurs during the synthesis of imine-based pentafoil molecular knots and pentameric circular helicates despite, in practice, the systems not operating under full thermodynamic control.","container-title":"Journal of the American Chemical Society","DOI":"10.1021/jacs.8b12800","ISSN":"0002-7863","issue":"8","journalAbbreviation":"J. Am. Chem. Soc.","note":"publisher: American Chemical Society","page":"3605-3612","source":"ACS Publications","title":"Probing the Dynamics of the Imine-Based Pentafoil Knot and Pentameric Circular Helicate Assembly","volume":"141","author":[{"family":"Ayme","given":"Jean-François"},{"family":"Beves","given":"Jonathon E."},{"family":"Campbell","given":"Christopher J."},{"family":"Leigh","given":"David A."}],"issued":{"date-parts":[["2019",2,27]]}}}],"schema":"https://github.com/citation-style-language/schema/raw/master/csl-citation.json"} </w:instrText>
      </w:r>
      <w:r w:rsidR="004B1BFF">
        <w:fldChar w:fldCharType="separate"/>
      </w:r>
      <w:r w:rsidR="00F60DF8" w:rsidRPr="00451BAD">
        <w:rPr>
          <w:rFonts w:ascii="Calibri" w:hAnsi="Calibri" w:cs="Calibri"/>
          <w:szCs w:val="24"/>
          <w:vertAlign w:val="superscript"/>
        </w:rPr>
        <w:t>24</w:t>
      </w:r>
      <w:r w:rsidR="004B1BFF">
        <w:fldChar w:fldCharType="end"/>
      </w:r>
      <w:r w:rsidR="004B1BFF">
        <w:t>.</w:t>
      </w:r>
      <w:r w:rsidR="0032796D">
        <w:t xml:space="preserve"> The formation of a single species along with the </w:t>
      </w:r>
      <w:r w:rsidR="004905A9">
        <w:t xml:space="preserve">usual </w:t>
      </w:r>
      <w:r w:rsidR="0032796D">
        <w:t xml:space="preserve">high symmetry of its topology, </w:t>
      </w:r>
      <w:r w:rsidR="007C3DD4">
        <w:t>simplifies the automated identification of a successful reaction</w:t>
      </w:r>
      <w:r w:rsidR="004905A9">
        <w:t xml:space="preserve">. The symmetry means the supramolecular complex exhibit a single chemical and magnetic environment, creating a simple splitting pattern easily recognisable in </w:t>
      </w:r>
      <w:r w:rsidR="004905A9" w:rsidRPr="004905A9">
        <w:rPr>
          <w:vertAlign w:val="superscript"/>
        </w:rPr>
        <w:t>1</w:t>
      </w:r>
      <w:r w:rsidR="004905A9">
        <w:t>HNMR spectroscopy. ESI-MID is then used to elucidate the architecture’s building block stoichiometries (i.e. metal to ligand ratio)</w:t>
      </w:r>
      <w:r w:rsidR="004905A9" w:rsidRPr="004905A9">
        <w:t xml:space="preserve"> </w:t>
      </w:r>
      <w:r w:rsidR="004905A9">
        <w:fldChar w:fldCharType="begin"/>
      </w:r>
      <w:r w:rsidR="004905A9">
        <w:instrText xml:space="preserve"> ADDIN ZOTERO_ITEM CSL_CITATION {"citationID":"G15NhgVX","properties":{"formattedCitation":"\\super 25\\nosupersub{}","plainCitation":"25","noteIndex":0},"citationItems":[{"id":45,"uris":["http://zotero.org/users/local/wUYKyNnp/items/XJ4Y44FP"],"itemData":{"id":45,"type":"article-journal","abstract":"Two constitutional dynamic libraries (CDLs)—each containing two amines, two dialdehydes, and two metal salts—have been found to self-sort, generating two pairs of imine-based metallosupramolecular architectures (sharing no component) each with a [2 × 2] grid-like complex and a linear double helicate. These CDLs provided unique examples of a three-level self-sorting process, as only two imine-based ligand constituents, two metal complexes, and two architectures were selected during their assembly out of all the possible combinations of their initial components. The metallosupramolecular architectures assembled were characterized by NMR, mass spectroscopy, and X-ray crystallography.","container-title":"Journal of the American Chemical Society","DOI":"10.1021/jacs.0c00896","ISSN":"0002-7863","issue":"12","journalAbbreviation":"J. Am. Chem. Soc.","note":"publisher: American Chemical Society","page":"5819-5824","source":"ACS Publications","title":"Simultaneous Generation of a [2 × 2] Grid-Like Complex and a Linear Double Helicate: a Three-Level Self-Sorting Process","title-short":"Simultaneous Generation of a [2 × 2] Grid-Like Complex and a Linear Double Helicate","volume":"142","author":[{"family":"Ayme","given":"Jean-François"},{"family":"Lehn","given":"Jean-Marie"},{"family":"Bailly","given":"Corinne"},{"family":"Karmazin","given":"Lydia"}],"issued":{"date-parts":[["2020",3,25]]}}}],"schema":"https://github.com/citation-style-language/schema/raw/master/csl-citation.json"} </w:instrText>
      </w:r>
      <w:r w:rsidR="004905A9">
        <w:fldChar w:fldCharType="separate"/>
      </w:r>
      <w:r w:rsidR="004905A9" w:rsidRPr="004905A9">
        <w:rPr>
          <w:rFonts w:ascii="Calibri" w:hAnsi="Calibri" w:cs="Calibri"/>
          <w:szCs w:val="24"/>
          <w:vertAlign w:val="superscript"/>
        </w:rPr>
        <w:t>25</w:t>
      </w:r>
      <w:r w:rsidR="004905A9">
        <w:fldChar w:fldCharType="end"/>
      </w:r>
      <w:r w:rsidR="004905A9">
        <w:t>. Both NMR and MS need to be used in tandem to reliably determine reaction outcome.</w:t>
      </w:r>
      <w:r w:rsidR="001B6B26">
        <w:t xml:space="preserve"> Therefore, the formation of a high symmetry discrete species makes reactivity identification simple and constitutes another reason for the use of imine-based complexes in this master project.</w:t>
      </w:r>
      <w:r w:rsidR="009D6A16">
        <w:t xml:space="preserve"> </w:t>
      </w:r>
    </w:p>
    <w:p w14:paraId="0DD7EC83" w14:textId="246658C0" w:rsidR="00037BE4" w:rsidRDefault="00613775" w:rsidP="003D385A">
      <w:pPr>
        <w:pStyle w:val="ListParagraph"/>
        <w:numPr>
          <w:ilvl w:val="0"/>
          <w:numId w:val="16"/>
        </w:numPr>
      </w:pPr>
      <w:r>
        <w:t>Lastly, imine coordination chemistry was chosen due to its combinatorics.</w:t>
      </w:r>
      <w:r w:rsidR="00B944A2">
        <w:t xml:space="preserve"> </w:t>
      </w:r>
      <w:r w:rsidR="00563D1D">
        <w:t xml:space="preserve">Unlike in catalysis where HTE are limited by </w:t>
      </w:r>
      <w:r w:rsidR="009D6A16">
        <w:t xml:space="preserve">commercially available or synthesisable (given the available resources) </w:t>
      </w:r>
      <w:r w:rsidR="00563D1D">
        <w:t>catalyst and ligand libraries</w:t>
      </w:r>
      <w:r w:rsidR="00563D1D">
        <w:fldChar w:fldCharType="begin"/>
      </w:r>
      <w:r w:rsidR="00D03488">
        <w:instrText xml:space="preserve"> ADDIN ZOTERO_ITEM CSL_CITATION {"citationID":"PQEDf7wm","properties":{"formattedCitation":"\\super 12\\nosupersub{}","plainCitation":"12","noteIndex":0},"citationItems":[{"id":15,"uris":["http://zotero.org/users/local/wUYKyNnp/items/653J9SKR"],"itemData":{"id":15,"type":"article-journal","abstract":"To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563D1D">
        <w:fldChar w:fldCharType="separate"/>
      </w:r>
      <w:r w:rsidR="00D03488" w:rsidRPr="00451BAD">
        <w:rPr>
          <w:rFonts w:ascii="Calibri" w:hAnsi="Calibri" w:cs="Times New Roman"/>
          <w:szCs w:val="24"/>
          <w:vertAlign w:val="superscript"/>
        </w:rPr>
        <w:t>12</w:t>
      </w:r>
      <w:r w:rsidR="00563D1D">
        <w:fldChar w:fldCharType="end"/>
      </w:r>
      <w:r w:rsidR="00563D1D">
        <w:t>, t</w:t>
      </w:r>
      <w:r w:rsidR="00E454CB">
        <w:t>he diversity of commercially available aldehydes and amines does not make reagent selection a limiting factor in this study</w:t>
      </w:r>
      <w:r w:rsidR="00E454CB">
        <w:fldChar w:fldCharType="begin"/>
      </w:r>
      <w:r w:rsidR="00F60DF8">
        <w:instrText xml:space="preserve"> ADDIN ZOTERO_ITEM CSL_CITATION {"citationID":"Qv2tj6xI","properties":{"formattedCitation":"\\super 23\\nosupersub{}","plainCitation":"23","noteIndex":0},"citationItems":[{"id":38,"uris":["http://zotero.org/users/local/wUYKyNnp/items/5SVWNAZU"],"itemData":{"id":38,"type":"article-journal","abstract":"The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E454CB">
        <w:fldChar w:fldCharType="separate"/>
      </w:r>
      <w:r w:rsidR="00F60DF8" w:rsidRPr="00451BAD">
        <w:rPr>
          <w:rFonts w:ascii="Calibri" w:hAnsi="Calibri" w:cs="Calibri"/>
          <w:szCs w:val="24"/>
          <w:vertAlign w:val="superscript"/>
        </w:rPr>
        <w:t>23</w:t>
      </w:r>
      <w:r w:rsidR="00E454CB">
        <w:fldChar w:fldCharType="end"/>
      </w:r>
      <w:r w:rsidR="00E454CB">
        <w:t xml:space="preserve">. Furthermore, the diversity of mono-aldehyde and diamines provide the ML </w:t>
      </w:r>
      <w:r w:rsidR="00872E86">
        <w:t xml:space="preserve">with a varied dataset, giving </w:t>
      </w:r>
      <w:r w:rsidR="00E454CB">
        <w:t xml:space="preserve">the opportunity to learn the complex underlaying </w:t>
      </w:r>
      <w:r w:rsidR="009D6A16">
        <w:t xml:space="preserve">principle and driving forces </w:t>
      </w:r>
      <w:r w:rsidR="009D6A16">
        <w:lastRenderedPageBreak/>
        <w:t>behind the formation of imine-metal based architecture</w:t>
      </w:r>
      <w:r w:rsidR="00872E86">
        <w:t>s</w:t>
      </w:r>
      <w:r w:rsidR="00E454CB">
        <w:t xml:space="preserve">. The combinatorial accessibility also </w:t>
      </w:r>
      <w:r w:rsidR="0037294E">
        <w:t xml:space="preserve">lends </w:t>
      </w:r>
      <w:r w:rsidR="008739DE">
        <w:t xml:space="preserve">to </w:t>
      </w:r>
      <w:r w:rsidR="006605B5">
        <w:t>understanding self-sorting in</w:t>
      </w:r>
      <w:r w:rsidR="0037294E">
        <w:t xml:space="preserve"> </w:t>
      </w:r>
      <w:r w:rsidR="00E454CB">
        <w:t xml:space="preserve">future work </w:t>
      </w:r>
      <w:r w:rsidR="0037294E">
        <w:t xml:space="preserve">based </w:t>
      </w:r>
      <w:r w:rsidR="00E454CB">
        <w:t xml:space="preserve">on exploring supramolecular structures </w:t>
      </w:r>
      <w:r w:rsidR="0037294E">
        <w:t xml:space="preserve">with </w:t>
      </w:r>
      <w:r w:rsidR="00E71D23">
        <w:t xml:space="preserve">multiple metals, amine and aldehydes in a reaction. </w:t>
      </w:r>
      <w:r w:rsidR="009D6A16">
        <w:t>Hence,</w:t>
      </w:r>
      <w:r w:rsidR="00E71D23">
        <w:t xml:space="preserve"> combinatorics allows for a greater scope of the project, while ensuring a varied dataset can be generated.</w:t>
      </w:r>
    </w:p>
    <w:p w14:paraId="18CB0338" w14:textId="4AFB7656" w:rsidR="00393C14" w:rsidRDefault="00393C14" w:rsidP="0020402C">
      <w:r>
        <w:t>To test the workflow, an imine-based metal complex space is fully explored</w:t>
      </w:r>
      <w:r w:rsidR="0020402C">
        <w:t>, allowing for the identification of the ground truth and the deployment of ML models</w:t>
      </w:r>
      <w:r>
        <w:t xml:space="preserve">. This subset of the chemical space </w:t>
      </w:r>
      <w:r w:rsidR="0020402C">
        <w:t xml:space="preserve">was selected for the compatibility of the chemistry’s properties with automation and the project’s outcome. </w:t>
      </w:r>
    </w:p>
    <w:p w14:paraId="07FA6345" w14:textId="17427948" w:rsidR="00820B6A" w:rsidRPr="00820B6A" w:rsidRDefault="009E5EB6" w:rsidP="00820B6A">
      <w:pPr>
        <w:pStyle w:val="Heading2"/>
      </w:pPr>
      <w:bookmarkStart w:id="10" w:name="_Toc172795304"/>
      <w:r>
        <w:t xml:space="preserve">2.0 </w:t>
      </w:r>
      <w:r w:rsidR="00820B6A">
        <w:t>Workflow Overview</w:t>
      </w:r>
      <w:bookmarkEnd w:id="10"/>
    </w:p>
    <w:p w14:paraId="713D0A86" w14:textId="61CB4633" w:rsidR="00820B6A" w:rsidRDefault="00820B6A" w:rsidP="00820B6A">
      <w:r>
        <w:t>To recapitulate, the project focuses on being able to understand and filter a chemical space, to then locate areas of potentially useful chemistry</w:t>
      </w:r>
      <w:r w:rsidR="005B128C">
        <w:t xml:space="preserve"> to aid space exploration</w:t>
      </w:r>
      <w:r>
        <w:t xml:space="preserve">. The chemical space is </w:t>
      </w:r>
      <w:r w:rsidR="00322B85">
        <w:t xml:space="preserve">limited </w:t>
      </w:r>
      <w:r>
        <w:t>to imine-based metal organic complexes due to its compatibility with automation as well as to be able to exhaustively explore this smaller space for analysis. To do so</w:t>
      </w:r>
      <w:r w:rsidR="00B70C63">
        <w:t>,</w:t>
      </w:r>
      <w:r>
        <w:t xml:space="preserve"> the work flow is divided into </w:t>
      </w:r>
      <w:r w:rsidR="00A32A0E">
        <w:t xml:space="preserve">3 main </w:t>
      </w:r>
      <w:r>
        <w:t>sections.</w:t>
      </w:r>
    </w:p>
    <w:p w14:paraId="4E6E376F" w14:textId="18F6BB92" w:rsidR="00820B6A" w:rsidRDefault="00820B6A" w:rsidP="00820B6A">
      <w:r>
        <w:t>Firstly, the subset space is made explicit by selecting reagent libraries and populating the space with building block combinations.</w:t>
      </w:r>
      <w:r w:rsidR="00B70C63">
        <w:t xml:space="preserve"> The combination space is then translated to the chemical space. </w:t>
      </w:r>
      <w:r>
        <w:t>Secondly, to train</w:t>
      </w:r>
      <w:r w:rsidR="0088683D">
        <w:t xml:space="preserve">, sieve and </w:t>
      </w:r>
      <w:r>
        <w:t xml:space="preserve">explore </w:t>
      </w:r>
      <w:r w:rsidR="0088683D">
        <w:t xml:space="preserve">the space with ML models, a table of features and labels need to be </w:t>
      </w:r>
      <w:r w:rsidR="00F30D05">
        <w:t>selected and populated</w:t>
      </w:r>
      <w:r w:rsidR="0088683D">
        <w:t xml:space="preserve">. </w:t>
      </w:r>
      <w:r w:rsidR="00F30D05">
        <w:t xml:space="preserve">This requires chemically relevant features to be selected, and the creation of a robotic workflow that automates </w:t>
      </w:r>
      <w:r w:rsidR="00B70C63">
        <w:t xml:space="preserve">synthesis and reaction </w:t>
      </w:r>
      <w:r w:rsidR="00F30D05">
        <w:t xml:space="preserve">labelling. Once the features and labels have been generated, then analytical ML studies can be implemented. The process from defining chemistry to data analysis is shown in </w:t>
      </w:r>
      <w:r>
        <w:fldChar w:fldCharType="begin"/>
      </w:r>
      <w:r>
        <w:instrText xml:space="preserve"> REF _Ref165360172 \h </w:instrText>
      </w:r>
      <w:r>
        <w:fldChar w:fldCharType="separate"/>
      </w:r>
      <w:r w:rsidR="00242E7D">
        <w:t xml:space="preserve">Figure </w:t>
      </w:r>
      <w:r w:rsidR="00242E7D">
        <w:rPr>
          <w:noProof/>
        </w:rPr>
        <w:t>4</w:t>
      </w:r>
      <w:r>
        <w:fldChar w:fldCharType="end"/>
      </w:r>
      <w:r>
        <w:t xml:space="preserve"> – an overview of the study</w:t>
      </w:r>
      <w:r w:rsidRPr="0012197D">
        <w:t>.</w:t>
      </w:r>
      <w:r w:rsidR="00D06244">
        <w:t xml:space="preserve"> </w:t>
      </w:r>
    </w:p>
    <w:p w14:paraId="598A20A3" w14:textId="77777777" w:rsidR="001220EA" w:rsidRDefault="001220EA" w:rsidP="00820B6A"/>
    <w:p w14:paraId="755174B0" w14:textId="77777777" w:rsidR="00820B6A" w:rsidRDefault="00820B6A" w:rsidP="009108DC">
      <w:pPr>
        <w:keepNext/>
        <w:jc w:val="center"/>
      </w:pPr>
      <w:r>
        <w:rPr>
          <w:noProof/>
        </w:rPr>
        <w:drawing>
          <wp:inline distT="0" distB="0" distL="0" distR="0" wp14:anchorId="1B077889" wp14:editId="5D6021D2">
            <wp:extent cx="5353261" cy="16513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Overvie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0413" cy="1656683"/>
                    </a:xfrm>
                    <a:prstGeom prst="rect">
                      <a:avLst/>
                    </a:prstGeom>
                  </pic:spPr>
                </pic:pic>
              </a:graphicData>
            </a:graphic>
          </wp:inline>
        </w:drawing>
      </w:r>
    </w:p>
    <w:p w14:paraId="3F5425DA" w14:textId="6CD9433E" w:rsidR="00CC7C7F" w:rsidRPr="00CC7C7F" w:rsidRDefault="00820B6A" w:rsidP="00CC7C7F">
      <w:pPr>
        <w:pStyle w:val="Caption"/>
      </w:pPr>
      <w:bookmarkStart w:id="11" w:name="_Ref165360172"/>
      <w:r>
        <w:t xml:space="preserve">Figure </w:t>
      </w:r>
      <w:r w:rsidR="00000000">
        <w:fldChar w:fldCharType="begin"/>
      </w:r>
      <w:r w:rsidR="00000000">
        <w:instrText xml:space="preserve"> SEQ Figure \* ARABIC </w:instrText>
      </w:r>
      <w:r w:rsidR="00000000">
        <w:fldChar w:fldCharType="separate"/>
      </w:r>
      <w:r w:rsidR="00242E7D">
        <w:rPr>
          <w:noProof/>
        </w:rPr>
        <w:t>4</w:t>
      </w:r>
      <w:r w:rsidR="00000000">
        <w:rPr>
          <w:noProof/>
        </w:rPr>
        <w:fldChar w:fldCharType="end"/>
      </w:r>
      <w:bookmarkEnd w:id="11"/>
      <w:r>
        <w:t>: An overview of the study pe</w:t>
      </w:r>
      <w:r w:rsidR="00111204">
        <w:t>r</w:t>
      </w:r>
      <w:r>
        <w:t xml:space="preserve">formed in the paper, subdivided into three sections: </w:t>
      </w:r>
      <w:r w:rsidR="00722204">
        <w:t>d</w:t>
      </w:r>
      <w:r>
        <w:t>efining chemistry, data</w:t>
      </w:r>
      <w:r w:rsidR="00B712A9">
        <w:t>set</w:t>
      </w:r>
      <w:r>
        <w:t xml:space="preserve"> generation and data</w:t>
      </w:r>
      <w:r w:rsidR="00B712A9">
        <w:t>set</w:t>
      </w:r>
      <w:r>
        <w:t xml:space="preserve"> exploration. The first section is responsible for defining the chemical space to explore and the generation of reactions to be carried as HTE. The second section </w:t>
      </w:r>
      <w:r w:rsidR="00B712A9">
        <w:t xml:space="preserve">is responsible for feature </w:t>
      </w:r>
      <w:r w:rsidR="00722204">
        <w:t xml:space="preserve">and label </w:t>
      </w:r>
      <w:r w:rsidR="00B712A9">
        <w:t>generation</w:t>
      </w:r>
      <w:r>
        <w:t>.</w:t>
      </w:r>
      <w:r w:rsidR="00B712A9">
        <w:t xml:space="preserve"> </w:t>
      </w:r>
      <w:r>
        <w:t>The third section</w:t>
      </w:r>
      <w:r w:rsidR="00722204">
        <w:t xml:space="preserve"> </w:t>
      </w:r>
      <w:r w:rsidR="00722204" w:rsidRPr="00722204">
        <w:t>analyse</w:t>
      </w:r>
      <w:r w:rsidR="00722204">
        <w:t>s</w:t>
      </w:r>
      <w:r w:rsidR="00B712A9">
        <w:t xml:space="preserve"> the data of the chemical space, </w:t>
      </w:r>
      <w:r w:rsidR="00722204">
        <w:t xml:space="preserve">builds and test the </w:t>
      </w:r>
      <w:r w:rsidR="00B712A9">
        <w:t xml:space="preserve">sieve </w:t>
      </w:r>
      <w:r w:rsidR="00722204">
        <w:t>along with</w:t>
      </w:r>
      <w:r w:rsidR="00B712A9">
        <w:t xml:space="preserve"> SHAPs analysis. </w:t>
      </w:r>
    </w:p>
    <w:p w14:paraId="372563A0" w14:textId="7025A3F2" w:rsidR="00CC7C7F" w:rsidRDefault="007563FC" w:rsidP="00CC7C7F">
      <w:pPr>
        <w:pStyle w:val="Heading2"/>
      </w:pPr>
      <w:bookmarkStart w:id="12" w:name="_Toc172795305"/>
      <w:r>
        <w:t xml:space="preserve">3.0 </w:t>
      </w:r>
      <w:r w:rsidR="00134D86">
        <w:t>Defining</w:t>
      </w:r>
      <w:r w:rsidR="007642D3" w:rsidRPr="00A76BDD">
        <w:t xml:space="preserve"> Chemistry</w:t>
      </w:r>
      <w:bookmarkEnd w:id="12"/>
    </w:p>
    <w:p w14:paraId="12763AD8" w14:textId="4F633B2A" w:rsidR="00490430" w:rsidRDefault="00490430" w:rsidP="00490430">
      <w:r>
        <w:t>The paper focuses on developing an end to end automated process. For this reason, all chemistry has to be unambiguously defined and represented digitally</w:t>
      </w:r>
      <w:r w:rsidR="002F4118">
        <w:t>, as robots do not work well with ambiguity</w:t>
      </w:r>
      <w:r>
        <w:t xml:space="preserve">. </w:t>
      </w:r>
      <w:r w:rsidR="00C33225">
        <w:t xml:space="preserve">Starting off with </w:t>
      </w:r>
      <w:r w:rsidR="003A7AA7">
        <w:t xml:space="preserve">defining </w:t>
      </w:r>
      <w:r w:rsidR="00C33225">
        <w:t xml:space="preserve">the chemical space. The chemical space are all </w:t>
      </w:r>
      <w:r w:rsidR="00C33225" w:rsidRPr="00C33225">
        <w:t>the possible products of combinations of reagents of a reaction</w:t>
      </w:r>
      <w:r w:rsidR="00C33225">
        <w:t xml:space="preserve"> (</w:t>
      </w:r>
      <w:r w:rsidR="000043B5">
        <w:t>i.e. all the possible combinations between amines, aldehydes and metals)</w:t>
      </w:r>
      <w:r w:rsidR="00C33225">
        <w:t>. To generate this space, the reagent library is first defined, where all the reagents of interest are listed under the</w:t>
      </w:r>
      <w:r w:rsidR="00890B0D">
        <w:t>ir</w:t>
      </w:r>
      <w:r w:rsidR="00C33225">
        <w:t xml:space="preserve"> functional group</w:t>
      </w:r>
      <w:r w:rsidR="008A6439">
        <w:t xml:space="preserve">. </w:t>
      </w:r>
      <w:r w:rsidR="008A6439">
        <w:fldChar w:fldCharType="begin"/>
      </w:r>
      <w:r w:rsidR="008A6439">
        <w:instrText xml:space="preserve"> REF _Ref169030260 \h </w:instrText>
      </w:r>
      <w:r w:rsidR="008A6439">
        <w:fldChar w:fldCharType="separate"/>
      </w:r>
      <w:r w:rsidR="00242E7D">
        <w:t xml:space="preserve">Figure </w:t>
      </w:r>
      <w:r w:rsidR="00242E7D">
        <w:rPr>
          <w:noProof/>
        </w:rPr>
        <w:t>5</w:t>
      </w:r>
      <w:r w:rsidR="008A6439">
        <w:fldChar w:fldCharType="end"/>
      </w:r>
      <w:r w:rsidR="00890B0D">
        <w:t xml:space="preserve"> shows the reagent libraries used in the paper along with an example </w:t>
      </w:r>
      <w:r w:rsidR="00813F25">
        <w:t xml:space="preserve">reaction </w:t>
      </w:r>
      <w:r w:rsidR="00890B0D">
        <w:t>product.</w:t>
      </w:r>
    </w:p>
    <w:p w14:paraId="20E6D523" w14:textId="77777777" w:rsidR="007A46CA" w:rsidRDefault="007A46CA" w:rsidP="007A46CA">
      <w:pPr>
        <w:keepNext/>
      </w:pPr>
      <w:r w:rsidRPr="007A46CA">
        <w:rPr>
          <w:noProof/>
        </w:rPr>
        <w:lastRenderedPageBreak/>
        <w:drawing>
          <wp:inline distT="0" distB="0" distL="0" distR="0" wp14:anchorId="04A34F2D" wp14:editId="23BAAE54">
            <wp:extent cx="6660033" cy="3581400"/>
            <wp:effectExtent l="0" t="0" r="762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r="9594"/>
                    <a:stretch/>
                  </pic:blipFill>
                  <pic:spPr bwMode="auto">
                    <a:xfrm>
                      <a:off x="0" y="0"/>
                      <a:ext cx="6674222" cy="3589030"/>
                    </a:xfrm>
                    <a:prstGeom prst="rect">
                      <a:avLst/>
                    </a:prstGeom>
                    <a:ln>
                      <a:noFill/>
                    </a:ln>
                    <a:extLst>
                      <a:ext uri="{53640926-AAD7-44D8-BBD7-CCE9431645EC}">
                        <a14:shadowObscured xmlns:a14="http://schemas.microsoft.com/office/drawing/2010/main"/>
                      </a:ext>
                    </a:extLst>
                  </pic:spPr>
                </pic:pic>
              </a:graphicData>
            </a:graphic>
          </wp:inline>
        </w:drawing>
      </w:r>
    </w:p>
    <w:p w14:paraId="259749C6" w14:textId="284C77B5" w:rsidR="00C33225" w:rsidRDefault="007A46CA" w:rsidP="007A46CA">
      <w:pPr>
        <w:pStyle w:val="Caption"/>
      </w:pPr>
      <w:bookmarkStart w:id="13" w:name="_Ref169030260"/>
      <w:r>
        <w:t xml:space="preserve">Figure </w:t>
      </w:r>
      <w:r w:rsidR="00000000">
        <w:fldChar w:fldCharType="begin"/>
      </w:r>
      <w:r w:rsidR="00000000">
        <w:instrText xml:space="preserve"> SEQ Figure \* ARABIC </w:instrText>
      </w:r>
      <w:r w:rsidR="00000000">
        <w:fldChar w:fldCharType="separate"/>
      </w:r>
      <w:r w:rsidR="00242E7D">
        <w:rPr>
          <w:noProof/>
        </w:rPr>
        <w:t>5</w:t>
      </w:r>
      <w:r w:rsidR="00000000">
        <w:rPr>
          <w:noProof/>
        </w:rPr>
        <w:fldChar w:fldCharType="end"/>
      </w:r>
      <w:bookmarkEnd w:id="13"/>
      <w:r w:rsidR="003B09C6">
        <w:t>:</w:t>
      </w:r>
      <w:r>
        <w:t xml:space="preserve"> The reaction (shown above) explored in the study. Reagent libraries for metals, monoaldehydes and diamines are shown in</w:t>
      </w:r>
      <w:r w:rsidR="00D072FB">
        <w:softHyphen/>
      </w:r>
      <w:r>
        <w:t xml:space="preserve"> yellow, green, and red areas respectively. An example supramolecular </w:t>
      </w:r>
      <w:r w:rsidR="00875BB6">
        <w:t>compound</w:t>
      </w:r>
      <w:r>
        <w:t xml:space="preserve"> found in the study, and its 3D structure obtained from x-ray crystallography </w:t>
      </w:r>
      <w:r w:rsidR="003B09C6">
        <w:t>are</w:t>
      </w:r>
      <w:r w:rsidR="00261E61">
        <w:t xml:space="preserve"> </w:t>
      </w:r>
      <w:r>
        <w:t>also shown.</w:t>
      </w:r>
    </w:p>
    <w:p w14:paraId="3E5AD203" w14:textId="3C33D431" w:rsidR="007563FC" w:rsidRPr="007563FC" w:rsidRDefault="007563FC" w:rsidP="007563FC">
      <w:pPr>
        <w:pStyle w:val="Heading3"/>
      </w:pPr>
      <w:bookmarkStart w:id="14" w:name="_Toc172795306"/>
      <w:r>
        <w:t>3.1 Reagent Selection</w:t>
      </w:r>
      <w:bookmarkEnd w:id="14"/>
    </w:p>
    <w:p w14:paraId="0A4E23DB" w14:textId="77777777" w:rsidR="00341473" w:rsidRDefault="00682AF5" w:rsidP="00F05CC6">
      <w:r>
        <w:t xml:space="preserve">10 different diamines, 12 different </w:t>
      </w:r>
      <w:r w:rsidR="008C5994">
        <w:t>monoaldehydes</w:t>
      </w:r>
      <w:r>
        <w:t xml:space="preserve"> and 5 different transition metals were selected based on commercial availability, a nitrogen beta to the carbonyl group</w:t>
      </w:r>
      <w:r w:rsidR="009724F4">
        <w:t xml:space="preserve">, </w:t>
      </w:r>
      <w:r w:rsidR="003B09C6">
        <w:t>the</w:t>
      </w:r>
      <w:r>
        <w:t xml:space="preserve"> </w:t>
      </w:r>
      <w:r w:rsidR="003B09C6">
        <w:t>diamagnetism of the</w:t>
      </w:r>
      <w:r>
        <w:t xml:space="preserve"> metals</w:t>
      </w:r>
      <w:r w:rsidR="009724F4">
        <w:t>, the liabilities of the metals, and variation f</w:t>
      </w:r>
      <w:r w:rsidR="00C16CE6">
        <w:t>ro</w:t>
      </w:r>
      <w:r w:rsidR="009724F4">
        <w:t>m the current literature</w:t>
      </w:r>
      <w:r>
        <w:t xml:space="preserve">. </w:t>
      </w:r>
      <w:r w:rsidR="00341473">
        <w:t>This very loose selection criteria aim to avoid an analogue based approach to sampling (see section 1.1), by reducing the amount of bias the chemist can introduce in ML inference (e.g. the training data). The choice of criteria is outlined below:</w:t>
      </w:r>
    </w:p>
    <w:p w14:paraId="4E954474" w14:textId="4096625E" w:rsidR="001A05DF" w:rsidRDefault="001A05DF" w:rsidP="00341473">
      <w:pPr>
        <w:pStyle w:val="ListParagraph"/>
        <w:numPr>
          <w:ilvl w:val="0"/>
          <w:numId w:val="17"/>
        </w:numPr>
      </w:pPr>
      <w:r>
        <w:t>After imine formation, a</w:t>
      </w:r>
      <w:r w:rsidR="00682AF5">
        <w:t xml:space="preserve"> beta nitrogen </w:t>
      </w:r>
      <w:r>
        <w:t xml:space="preserve">to the imine from the aldehyde and the nitrogen from the amine </w:t>
      </w:r>
      <w:r w:rsidR="00682AF5">
        <w:t>form a chelate</w:t>
      </w:r>
      <w:r w:rsidR="00C12E9F">
        <w:t xml:space="preserve"> and</w:t>
      </w:r>
      <w:r w:rsidR="00682AF5">
        <w:t xml:space="preserve"> </w:t>
      </w:r>
      <w:r>
        <w:t>allow</w:t>
      </w:r>
      <w:r w:rsidR="00C12E9F">
        <w:t xml:space="preserve">s </w:t>
      </w:r>
      <w:r>
        <w:t>for metal coordination. Hence, aldehydes with a beta nitrogen are selected.</w:t>
      </w:r>
    </w:p>
    <w:p w14:paraId="4BC6B4D7" w14:textId="6448972C" w:rsidR="00F578FD" w:rsidRDefault="001A05DF" w:rsidP="001A05DF">
      <w:pPr>
        <w:pStyle w:val="ListParagraph"/>
        <w:numPr>
          <w:ilvl w:val="0"/>
          <w:numId w:val="17"/>
        </w:numPr>
      </w:pPr>
      <w:r>
        <w:t>L</w:t>
      </w:r>
      <w:r w:rsidR="00F578FD">
        <w:t>iable metals were chosen so that coordination is reversible</w:t>
      </w:r>
      <w:r w:rsidR="00C12E9F">
        <w:t>,</w:t>
      </w:r>
      <w:r w:rsidR="00F578FD">
        <w:t xml:space="preserve"> allowing for the formation of the thermodynamic product.</w:t>
      </w:r>
      <w:r>
        <w:t xml:space="preserve"> Furthermore, a diamagnetic metal prevents uninterpretable paramagnetic NMR spectra. Both allow for automated analysis of reaction spectra (see section 1.4).</w:t>
      </w:r>
    </w:p>
    <w:p w14:paraId="17E2F2CC" w14:textId="2948B02F" w:rsidR="001A05DF" w:rsidRDefault="001A05DF" w:rsidP="001A05DF">
      <w:pPr>
        <w:pStyle w:val="ListParagraph"/>
        <w:numPr>
          <w:ilvl w:val="0"/>
          <w:numId w:val="17"/>
        </w:numPr>
      </w:pPr>
      <w:r>
        <w:t>Building blocks that have not been previously used in the literature for assembling metal-organic architectures were selected</w:t>
      </w:r>
      <w:r w:rsidR="00C12E9F">
        <w:t xml:space="preserve"> as this</w:t>
      </w:r>
      <w:r>
        <w:t xml:space="preserve"> allows the workflow to develop new meaningful chemical insights.</w:t>
      </w:r>
    </w:p>
    <w:p w14:paraId="1E4CE31E" w14:textId="60138662" w:rsidR="00682AF5" w:rsidRDefault="001A05DF" w:rsidP="001063F3">
      <w:pPr>
        <w:pStyle w:val="ListParagraph"/>
        <w:numPr>
          <w:ilvl w:val="0"/>
          <w:numId w:val="17"/>
        </w:numPr>
      </w:pPr>
      <w:r>
        <w:t xml:space="preserve">To get a broader understanding of the chemistry and to improve model generalisability, </w:t>
      </w:r>
      <w:r w:rsidR="00682AF5">
        <w:t xml:space="preserve">reagents with </w:t>
      </w:r>
      <w:r w:rsidR="00322B85">
        <w:t xml:space="preserve">a broad range of properties </w:t>
      </w:r>
      <w:r w:rsidR="00682AF5">
        <w:t>must be selected.</w:t>
      </w:r>
      <w:r w:rsidR="006224A1">
        <w:t xml:space="preserve"> The variety of </w:t>
      </w:r>
      <w:r w:rsidR="006224A1" w:rsidRPr="00A76BDD">
        <w:t>bite angle</w:t>
      </w:r>
      <w:r w:rsidR="006224A1">
        <w:t>s</w:t>
      </w:r>
      <w:r w:rsidR="006224A1" w:rsidRPr="00A76BDD">
        <w:t xml:space="preserve">, rigidity, aromaticity, chirality, </w:t>
      </w:r>
      <w:proofErr w:type="spellStart"/>
      <w:r w:rsidR="006224A1" w:rsidRPr="00A76BDD">
        <w:t>sterics</w:t>
      </w:r>
      <w:proofErr w:type="spellEnd"/>
      <w:r w:rsidR="006224A1" w:rsidRPr="00A76BDD">
        <w:t>, electronegativity, metal valency, and metal size</w:t>
      </w:r>
      <w:r w:rsidR="006224A1">
        <w:t xml:space="preserve"> of</w:t>
      </w:r>
      <w:r w:rsidR="006224A1" w:rsidRPr="006224A1">
        <w:t xml:space="preserve"> </w:t>
      </w:r>
      <w:r w:rsidR="006224A1">
        <w:t xml:space="preserve">reagents in </w:t>
      </w:r>
      <w:r w:rsidR="006224A1">
        <w:fldChar w:fldCharType="begin"/>
      </w:r>
      <w:r w:rsidR="006224A1">
        <w:instrText xml:space="preserve"> REF _Ref169030260 \h </w:instrText>
      </w:r>
      <w:r w:rsidR="006224A1">
        <w:fldChar w:fldCharType="separate"/>
      </w:r>
      <w:r w:rsidR="00242E7D">
        <w:t xml:space="preserve">Figure </w:t>
      </w:r>
      <w:r w:rsidR="00242E7D">
        <w:rPr>
          <w:noProof/>
        </w:rPr>
        <w:t>5</w:t>
      </w:r>
      <w:r w:rsidR="006224A1">
        <w:fldChar w:fldCharType="end"/>
      </w:r>
      <w:r w:rsidR="006224A1">
        <w:t xml:space="preserve"> ensures different molecular codes are </w:t>
      </w:r>
      <w:r w:rsidR="00322B85">
        <w:t xml:space="preserve">captured </w:t>
      </w:r>
      <w:r w:rsidR="006224A1">
        <w:t>in the chemical space.</w:t>
      </w:r>
      <w:r w:rsidR="00682AF5">
        <w:t xml:space="preserve"> </w:t>
      </w:r>
      <w:r>
        <w:t xml:space="preserve">This makes the model better suited </w:t>
      </w:r>
      <w:r w:rsidR="00322B85">
        <w:t xml:space="preserve">for predicting the outcome of the self-assembly of metal-organic architectures </w:t>
      </w:r>
      <w:r>
        <w:t xml:space="preserve">and ‘explaining’ chemistry </w:t>
      </w:r>
      <w:r w:rsidR="00322B85">
        <w:t>it has not seen before</w:t>
      </w:r>
      <w:r w:rsidR="00C12E9F">
        <w:t xml:space="preserve"> (i.e. when implemented in larger spaces as in future work)</w:t>
      </w:r>
      <w:r w:rsidR="00322B85">
        <w:t>.</w:t>
      </w:r>
      <w:r w:rsidR="00682AF5">
        <w:t xml:space="preserve"> </w:t>
      </w:r>
      <w:r w:rsidR="00627DE8">
        <w:t xml:space="preserve">A full list of reagents and their names are found in </w:t>
      </w:r>
      <w:r w:rsidR="00627DE8">
        <w:fldChar w:fldCharType="begin"/>
      </w:r>
      <w:r w:rsidR="00627DE8">
        <w:instrText xml:space="preserve"> REF _Ref169029093 \h </w:instrText>
      </w:r>
      <w:r w:rsidR="00627DE8">
        <w:fldChar w:fldCharType="separate"/>
      </w:r>
      <w:r w:rsidR="00242E7D">
        <w:t xml:space="preserve">S </w:t>
      </w:r>
      <w:r w:rsidR="00242E7D">
        <w:rPr>
          <w:noProof/>
        </w:rPr>
        <w:t>1</w:t>
      </w:r>
      <w:r w:rsidR="00627DE8">
        <w:fldChar w:fldCharType="end"/>
      </w:r>
      <w:r w:rsidR="00627DE8">
        <w:t>.</w:t>
      </w:r>
      <w:r w:rsidR="00D82EA9">
        <w:tab/>
        <w:t xml:space="preserve"> </w:t>
      </w:r>
    </w:p>
    <w:p w14:paraId="4D82ED42" w14:textId="56CD7B8C" w:rsidR="007563FC" w:rsidRDefault="007563FC" w:rsidP="007563FC">
      <w:pPr>
        <w:pStyle w:val="Heading3"/>
      </w:pPr>
      <w:bookmarkStart w:id="15" w:name="_Toc172795307"/>
      <w:r>
        <w:lastRenderedPageBreak/>
        <w:t>3.2 Combination Space Generation</w:t>
      </w:r>
      <w:bookmarkEnd w:id="15"/>
    </w:p>
    <w:p w14:paraId="427AA44A" w14:textId="77777777" w:rsidR="00AD4FC5" w:rsidRDefault="00AD4FC5" w:rsidP="00AD4FC5">
      <w:pPr>
        <w:keepNext/>
      </w:pPr>
      <w:r>
        <w:rPr>
          <w:noProof/>
        </w:rPr>
        <w:drawing>
          <wp:inline distT="0" distB="0" distL="0" distR="0" wp14:anchorId="3BF9ADD8" wp14:editId="66C53EFF">
            <wp:extent cx="6578203" cy="210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78203" cy="2105025"/>
                    </a:xfrm>
                    <a:prstGeom prst="rect">
                      <a:avLst/>
                    </a:prstGeom>
                    <a:noFill/>
                    <a:ln>
                      <a:noFill/>
                    </a:ln>
                  </pic:spPr>
                </pic:pic>
              </a:graphicData>
            </a:graphic>
          </wp:inline>
        </w:drawing>
      </w:r>
    </w:p>
    <w:p w14:paraId="0D3AF6DA" w14:textId="6E0026A6" w:rsidR="00AD4FC5" w:rsidRDefault="00AD4FC5" w:rsidP="00AD4FC5">
      <w:pPr>
        <w:pStyle w:val="Caption"/>
      </w:pPr>
      <w:bookmarkStart w:id="16" w:name="_Ref169030096"/>
      <w:r>
        <w:t xml:space="preserve">Figure </w:t>
      </w:r>
      <w:r w:rsidR="00000000">
        <w:fldChar w:fldCharType="begin"/>
      </w:r>
      <w:r w:rsidR="00000000">
        <w:instrText xml:space="preserve"> SEQ Figure \* ARABIC </w:instrText>
      </w:r>
      <w:r w:rsidR="00000000">
        <w:fldChar w:fldCharType="separate"/>
      </w:r>
      <w:r w:rsidR="00242E7D">
        <w:rPr>
          <w:noProof/>
        </w:rPr>
        <w:t>6</w:t>
      </w:r>
      <w:r w:rsidR="00000000">
        <w:rPr>
          <w:noProof/>
        </w:rPr>
        <w:fldChar w:fldCharType="end"/>
      </w:r>
      <w:bookmarkEnd w:id="16"/>
      <w:r>
        <w:t xml:space="preserve">: The generation of the combination space which is then translated to the chemical space, once combinations have </w:t>
      </w:r>
      <w:r w:rsidR="005531CB">
        <w:t xml:space="preserve">translated </w:t>
      </w:r>
      <w:r>
        <w:t>to reactions</w:t>
      </w:r>
      <w:r w:rsidR="005531CB">
        <w:t xml:space="preserve"> via user defined reaction parameters</w:t>
      </w:r>
      <w:r>
        <w:t>.</w:t>
      </w:r>
    </w:p>
    <w:p w14:paraId="4C52DBCA" w14:textId="22D91BDB" w:rsidR="001C0DFB" w:rsidRDefault="008D4F97" w:rsidP="00F05CC6">
      <w:r>
        <w:t>Once the reagent library has been selected all possible combinations between reagents are taken, forming the combination space</w:t>
      </w:r>
      <w:r w:rsidR="006224A1">
        <w:t xml:space="preserve"> (</w:t>
      </w:r>
      <w:r w:rsidR="006224A1">
        <w:fldChar w:fldCharType="begin"/>
      </w:r>
      <w:r w:rsidR="006224A1">
        <w:instrText xml:space="preserve"> REF _Ref169030096 \h </w:instrText>
      </w:r>
      <w:r w:rsidR="006224A1">
        <w:fldChar w:fldCharType="separate"/>
      </w:r>
      <w:r w:rsidR="00242E7D">
        <w:t xml:space="preserve">Figure </w:t>
      </w:r>
      <w:r w:rsidR="00242E7D">
        <w:rPr>
          <w:noProof/>
        </w:rPr>
        <w:t>6</w:t>
      </w:r>
      <w:r w:rsidR="006224A1">
        <w:fldChar w:fldCharType="end"/>
      </w:r>
      <w:r w:rsidR="006224A1">
        <w:t>)</w:t>
      </w:r>
      <w:r>
        <w:t>.</w:t>
      </w:r>
      <w:r w:rsidR="00560ACA">
        <w:t xml:space="preserve"> </w:t>
      </w:r>
      <w:r w:rsidR="0029630D">
        <w:t xml:space="preserve">This workflow includes silver to have coordination numbers of 4 and 6, generating </w:t>
      </w:r>
      <w:r w:rsidR="008707BB">
        <w:t>720</w:t>
      </w:r>
      <w:r w:rsidR="0029630D">
        <w:t xml:space="preserve"> (6*10*12)</w:t>
      </w:r>
      <w:r w:rsidR="001F7BF2">
        <w:t xml:space="preserve"> combinations</w:t>
      </w:r>
      <w:r w:rsidR="008707BB">
        <w:t>.</w:t>
      </w:r>
    </w:p>
    <w:p w14:paraId="6350DE49" w14:textId="74E77CD7" w:rsidR="0029630D" w:rsidRDefault="0029630D" w:rsidP="0029630D">
      <w:pPr>
        <w:pStyle w:val="Heading3"/>
      </w:pPr>
      <w:bookmarkStart w:id="17" w:name="_Toc172795308"/>
      <w:r>
        <w:t>3.3 Chemical Space Generation</w:t>
      </w:r>
      <w:bookmarkEnd w:id="17"/>
    </w:p>
    <w:p w14:paraId="36068000" w14:textId="7F7B5C59" w:rsidR="003C1D35" w:rsidRDefault="00D1065A" w:rsidP="00DE55EE">
      <w:r>
        <w:t xml:space="preserve">The </w:t>
      </w:r>
      <w:r w:rsidR="006224A1">
        <w:t xml:space="preserve">combination space is </w:t>
      </w:r>
      <w:r w:rsidR="00DE55EE">
        <w:t xml:space="preserve">chemically </w:t>
      </w:r>
      <w:r w:rsidR="006224A1">
        <w:t>meaningless for the robotic workflow</w:t>
      </w:r>
      <w:r w:rsidR="00DE55EE">
        <w:t>. Therefore,</w:t>
      </w:r>
      <w:r w:rsidR="004327CD">
        <w:t xml:space="preserve"> the chemist has to define reaction parameters to translate this combination space into clear experimental steps to be performed by the robot </w:t>
      </w:r>
      <w:r w:rsidR="00DE55EE" w:rsidRPr="00A76BDD">
        <w:t>(</w:t>
      </w:r>
      <w:r w:rsidR="00DE55EE">
        <w:fldChar w:fldCharType="begin"/>
      </w:r>
      <w:r w:rsidR="00DE55EE">
        <w:instrText xml:space="preserve"> REF _Ref169030096 \h </w:instrText>
      </w:r>
      <w:r w:rsidR="00DE55EE">
        <w:fldChar w:fldCharType="separate"/>
      </w:r>
      <w:r w:rsidR="00242E7D">
        <w:t xml:space="preserve">Figure </w:t>
      </w:r>
      <w:r w:rsidR="00242E7D">
        <w:rPr>
          <w:noProof/>
        </w:rPr>
        <w:t>6</w:t>
      </w:r>
      <w:r w:rsidR="00DE55EE">
        <w:fldChar w:fldCharType="end"/>
      </w:r>
      <w:r w:rsidR="00DE55EE" w:rsidRPr="00A76BDD">
        <w:t xml:space="preserve">). Parameters include: </w:t>
      </w:r>
      <w:r w:rsidR="00DE55EE">
        <w:t xml:space="preserve">reagent </w:t>
      </w:r>
      <w:r w:rsidR="00DE55EE" w:rsidRPr="00A76BDD">
        <w:t>concentration</w:t>
      </w:r>
      <w:r w:rsidR="00DE55EE">
        <w:t xml:space="preserve">s, </w:t>
      </w:r>
      <w:r w:rsidR="00DE55EE" w:rsidRPr="00A76BDD">
        <w:t>transfer volumes</w:t>
      </w:r>
      <w:r w:rsidR="00DE55EE">
        <w:t>, reaction temperatures, reaction duration, and buffer volumes</w:t>
      </w:r>
      <w:r w:rsidR="00574ADC">
        <w:t xml:space="preserve">. </w:t>
      </w:r>
      <w:r w:rsidR="00DE55EE" w:rsidRPr="00A76BDD">
        <w:t>This paper takes combinations</w:t>
      </w:r>
      <w:r w:rsidR="00DE55EE">
        <w:t xml:space="preserve"> of reagents in a 2:3:6 </w:t>
      </w:r>
      <w:proofErr w:type="spellStart"/>
      <w:r w:rsidR="00DE55EE">
        <w:t>metal:diamine:mono-aldhdye</w:t>
      </w:r>
      <w:proofErr w:type="spellEnd"/>
      <w:r w:rsidR="00DE55EE">
        <w:t xml:space="preserve"> ratio</w:t>
      </w:r>
      <w:r w:rsidR="00DE55EE" w:rsidRPr="00A76BDD">
        <w:t>, heats them at 60</w:t>
      </w:r>
      <w:r w:rsidR="00DE55EE" w:rsidRPr="001D0CEB">
        <w:rPr>
          <w:vertAlign w:val="superscript"/>
        </w:rPr>
        <w:t>o</w:t>
      </w:r>
      <w:r w:rsidR="00DE55EE" w:rsidRPr="00A76BDD">
        <w:t xml:space="preserve">C for 40h </w:t>
      </w:r>
      <w:r w:rsidR="00C12E9F">
        <w:t xml:space="preserve">as </w:t>
      </w:r>
      <w:r w:rsidR="004327CD">
        <w:t>standard reaction conditions</w:t>
      </w:r>
      <w:r w:rsidR="00DE55EE" w:rsidRPr="00A76BDD">
        <w:t>.</w:t>
      </w:r>
      <w:r w:rsidR="00DE55EE">
        <w:t xml:space="preserve"> </w:t>
      </w:r>
      <w:r w:rsidR="00954B81">
        <w:t>See</w:t>
      </w:r>
      <w:r w:rsidR="00260ED1">
        <w:t xml:space="preserve"> </w:t>
      </w:r>
      <w:r w:rsidR="00260ED1">
        <w:fldChar w:fldCharType="begin"/>
      </w:r>
      <w:r w:rsidR="00260ED1">
        <w:instrText xml:space="preserve"> REF _Ref171415699 \h </w:instrText>
      </w:r>
      <w:r w:rsidR="00260ED1">
        <w:fldChar w:fldCharType="separate"/>
      </w:r>
      <w:r w:rsidR="00242E7D">
        <w:t xml:space="preserve">S </w:t>
      </w:r>
      <w:r w:rsidR="00242E7D">
        <w:rPr>
          <w:noProof/>
        </w:rPr>
        <w:t>2</w:t>
      </w:r>
      <w:r w:rsidR="00260ED1">
        <w:fldChar w:fldCharType="end"/>
      </w:r>
      <w:r w:rsidR="00260ED1">
        <w:t xml:space="preserve"> </w:t>
      </w:r>
      <w:r w:rsidR="00954B81">
        <w:t>for a more formal synthesis of a generic reaction.</w:t>
      </w:r>
      <w:r w:rsidR="001A4E86">
        <w:t xml:space="preserve"> </w:t>
      </w:r>
      <w:r w:rsidR="00C7073D">
        <w:t>While there are 720 reaction</w:t>
      </w:r>
      <w:r w:rsidR="00CB16EF">
        <w:t>s</w:t>
      </w:r>
      <w:r w:rsidR="00C7073D">
        <w:t xml:space="preserve"> </w:t>
      </w:r>
      <w:r w:rsidR="00CB16EF">
        <w:t>in the chemical space</w:t>
      </w:r>
      <w:r w:rsidR="00C7073D">
        <w:t xml:space="preserve">, due to time constrains, this master project was only able to </w:t>
      </w:r>
      <w:r w:rsidR="008C5994">
        <w:t>synthesis and analyse</w:t>
      </w:r>
      <w:r w:rsidR="00C7073D">
        <w:t xml:space="preserve"> 376 reactions. </w:t>
      </w:r>
    </w:p>
    <w:p w14:paraId="0A629DD2" w14:textId="1566AD48" w:rsidR="00574ADC" w:rsidRDefault="00B93588" w:rsidP="00DE55EE">
      <w:r>
        <w:t xml:space="preserve">In fact, the chemical space generated by the programme is then used for Dataset Generation. </w:t>
      </w:r>
    </w:p>
    <w:p w14:paraId="5810451B" w14:textId="0A051E43" w:rsidR="003C1D35" w:rsidRDefault="0029630D" w:rsidP="003C1D35">
      <w:pPr>
        <w:pStyle w:val="Heading2"/>
      </w:pPr>
      <w:bookmarkStart w:id="18" w:name="_Toc172795309"/>
      <w:r>
        <w:t xml:space="preserve">4.0 </w:t>
      </w:r>
      <w:r w:rsidR="003C1D35">
        <w:t>Dataset Generation</w:t>
      </w:r>
      <w:bookmarkEnd w:id="18"/>
    </w:p>
    <w:p w14:paraId="740A6199" w14:textId="267AE949" w:rsidR="003C1D35" w:rsidRDefault="003C1D35" w:rsidP="003C1D35">
      <w:r>
        <w:t xml:space="preserve">With the chemical space defined and with the intentions to analyse </w:t>
      </w:r>
      <w:r w:rsidR="003236B6">
        <w:t>the space</w:t>
      </w:r>
      <w:r>
        <w:t xml:space="preserve"> with ML, features and labels must be selected and generated.</w:t>
      </w:r>
    </w:p>
    <w:p w14:paraId="689DC299" w14:textId="12751A68" w:rsidR="003C1D35" w:rsidRDefault="0029630D" w:rsidP="003C1D35">
      <w:pPr>
        <w:pStyle w:val="Heading3"/>
      </w:pPr>
      <w:bookmarkStart w:id="19" w:name="_Toc172795310"/>
      <w:r>
        <w:t xml:space="preserve">4.1.1 </w:t>
      </w:r>
      <w:r w:rsidR="003C1D35">
        <w:t>Feature Selection</w:t>
      </w:r>
      <w:bookmarkEnd w:id="19"/>
    </w:p>
    <w:p w14:paraId="258DC5D0" w14:textId="4B967403" w:rsidR="00BC70CD" w:rsidRDefault="00F92086" w:rsidP="00E3340D">
      <w:r>
        <w:t xml:space="preserve">Feature selection was based on ideas from molecular coding and the supramolecular paradigm </w:t>
      </w:r>
      <w:r w:rsidR="00B45E1F">
        <w:t>which have been</w:t>
      </w:r>
      <w:r>
        <w:t xml:space="preserve"> outlined in the introduction. </w:t>
      </w:r>
      <w:r w:rsidR="009F4F99">
        <w:t>Features</w:t>
      </w:r>
      <w:r w:rsidR="00CF0BA7">
        <w:t xml:space="preserve"> represent the most influential key </w:t>
      </w:r>
      <w:r w:rsidR="00E3340D">
        <w:t xml:space="preserve">structural and electronic characteristics of the organic and metal building blocks for the formation of metal-organic supramolecular structures. Features were selected </w:t>
      </w:r>
      <w:r w:rsidR="00CF0BA7">
        <w:t>based on expert opinion</w:t>
      </w:r>
      <w:r w:rsidR="00E3340D">
        <w:t xml:space="preserve"> (see the molecular code paradigm in section 1.4)</w:t>
      </w:r>
      <w:r w:rsidR="00CF0BA7">
        <w:t xml:space="preserve"> and translate</w:t>
      </w:r>
      <w:r w:rsidR="00C12E9F">
        <w:t>d</w:t>
      </w:r>
      <w:r w:rsidR="00CF0BA7">
        <w:t xml:space="preserve"> to computer language. </w:t>
      </w:r>
      <w:r>
        <w:t xml:space="preserve">More specifically, since reactions contain a metal, an aldehyde, and an amine, </w:t>
      </w:r>
      <w:r w:rsidR="00B45E1F">
        <w:t xml:space="preserve">reaction </w:t>
      </w:r>
      <w:r>
        <w:t xml:space="preserve">features can be </w:t>
      </w:r>
      <w:r w:rsidR="00E350F0">
        <w:t xml:space="preserve">split based </w:t>
      </w:r>
      <w:r>
        <w:t xml:space="preserve">on </w:t>
      </w:r>
      <w:r w:rsidR="00E5092A">
        <w:t xml:space="preserve">its </w:t>
      </w:r>
      <w:r w:rsidR="00E350F0">
        <w:t xml:space="preserve">three </w:t>
      </w:r>
      <w:r>
        <w:t>reagents. Therefore</w:t>
      </w:r>
      <w:r w:rsidR="00410752">
        <w:t>,</w:t>
      </w:r>
      <w:r>
        <w:t xml:space="preserve"> a supramolecular structure resulting from a reaction </w:t>
      </w:r>
      <w:r w:rsidR="00410752">
        <w:t xml:space="preserve">in the chemical space </w:t>
      </w:r>
      <w:r>
        <w:t>is represented by its building blocks</w:t>
      </w:r>
      <w:r w:rsidR="006E4AD1">
        <w:t xml:space="preserve"> </w:t>
      </w:r>
      <w:r>
        <w:t>(</w:t>
      </w:r>
      <w:r>
        <w:fldChar w:fldCharType="begin"/>
      </w:r>
      <w:r>
        <w:instrText xml:space="preserve"> REF _Ref168565200 \h </w:instrText>
      </w:r>
      <w:r>
        <w:fldChar w:fldCharType="separate"/>
      </w:r>
      <w:r w:rsidR="00242E7D">
        <w:t xml:space="preserve">Figure </w:t>
      </w:r>
      <w:r w:rsidR="00242E7D">
        <w:rPr>
          <w:noProof/>
        </w:rPr>
        <w:t>7</w:t>
      </w:r>
      <w:r>
        <w:fldChar w:fldCharType="end"/>
      </w:r>
      <w:r>
        <w:t>). The building blocks</w:t>
      </w:r>
      <w:r w:rsidR="006E4AD1">
        <w:t>,</w:t>
      </w:r>
      <w:r>
        <w:t xml:space="preserve"> in turn</w:t>
      </w:r>
      <w:r w:rsidR="006E4AD1">
        <w:t>,</w:t>
      </w:r>
      <w:r>
        <w:t xml:space="preserve"> can be further represented </w:t>
      </w:r>
      <w:r w:rsidR="00E5092A">
        <w:t>with descriptors and features to encaptivate</w:t>
      </w:r>
      <w:r>
        <w:t xml:space="preserve"> their chemistries. </w:t>
      </w:r>
    </w:p>
    <w:p w14:paraId="53ADC463" w14:textId="7C0AD44F" w:rsidR="00F92086" w:rsidRDefault="00F92086" w:rsidP="00B83FF3">
      <w:r>
        <w:rPr>
          <w:noProof/>
        </w:rPr>
        <w:lastRenderedPageBreak/>
        <w:drawing>
          <wp:inline distT="0" distB="0" distL="0" distR="0" wp14:anchorId="534A80AC" wp14:editId="6C1FC9C1">
            <wp:extent cx="6655135" cy="895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662278" cy="8963110"/>
                    </a:xfrm>
                    <a:prstGeom prst="rect">
                      <a:avLst/>
                    </a:prstGeom>
                  </pic:spPr>
                </pic:pic>
              </a:graphicData>
            </a:graphic>
          </wp:inline>
        </w:drawing>
      </w:r>
    </w:p>
    <w:p w14:paraId="4C53FACE" w14:textId="0620C1BC" w:rsidR="00F92086" w:rsidRDefault="00F92086" w:rsidP="00F92086">
      <w:pPr>
        <w:pStyle w:val="Caption"/>
      </w:pPr>
      <w:bookmarkStart w:id="20" w:name="_Ref168565200"/>
      <w:r>
        <w:t xml:space="preserve">Figure </w:t>
      </w:r>
      <w:r w:rsidR="00000000">
        <w:fldChar w:fldCharType="begin"/>
      </w:r>
      <w:r w:rsidR="00000000">
        <w:instrText xml:space="preserve"> SEQ Figure \* ARABIC </w:instrText>
      </w:r>
      <w:r w:rsidR="00000000">
        <w:fldChar w:fldCharType="separate"/>
      </w:r>
      <w:r w:rsidR="00242E7D">
        <w:rPr>
          <w:noProof/>
        </w:rPr>
        <w:t>7</w:t>
      </w:r>
      <w:r w:rsidR="00000000">
        <w:rPr>
          <w:noProof/>
        </w:rPr>
        <w:fldChar w:fldCharType="end"/>
      </w:r>
      <w:bookmarkEnd w:id="20"/>
      <w:r>
        <w:t xml:space="preserve">: Decomposition of a reaction into reagents with their respective relevant features and </w:t>
      </w:r>
      <w:r w:rsidR="00110982">
        <w:t>descriptors</w:t>
      </w:r>
      <w:r>
        <w:t xml:space="preserve"> used for data analysis. Example features and </w:t>
      </w:r>
      <w:r w:rsidR="00110982">
        <w:t>descriptors</w:t>
      </w:r>
      <w:r>
        <w:t xml:space="preserve"> are given for reaction 109 (</w:t>
      </w:r>
      <w:r w:rsidRPr="00F36A2B">
        <w:t xml:space="preserve">Silver </w:t>
      </w:r>
      <w:r>
        <w:t>+</w:t>
      </w:r>
      <w:r w:rsidR="004E02F6">
        <w:t xml:space="preserve"> reagent 6 + reagent 17</w:t>
      </w:r>
      <w:r>
        <w:t>). Reaction 109 was successful and the formed supramolecular structure is shown.</w:t>
      </w:r>
      <w:r w:rsidR="008E1C75">
        <w:t xml:space="preserve"> Features </w:t>
      </w:r>
      <w:r w:rsidR="00110982">
        <w:t xml:space="preserve">and descriptors </w:t>
      </w:r>
      <w:r w:rsidR="008E1C75">
        <w:t>in yellow, green, and red boxes belong to metals, aldehydes, and amines respectively.</w:t>
      </w:r>
      <w:r>
        <w:t xml:space="preserve"> Features</w:t>
      </w:r>
      <w:r w:rsidR="00110982">
        <w:t xml:space="preserve"> and descriptors</w:t>
      </w:r>
      <w:r>
        <w:t xml:space="preserve"> </w:t>
      </w:r>
      <w:r w:rsidR="008E1C75">
        <w:t xml:space="preserve">written </w:t>
      </w:r>
      <w:r>
        <w:t>in blue are calculated via quantum mechanical means in orca.</w:t>
      </w:r>
      <w:r w:rsidR="00FC14F1">
        <w:t xml:space="preserve"> Features </w:t>
      </w:r>
      <w:r w:rsidR="00110982">
        <w:t xml:space="preserve">and descriptors </w:t>
      </w:r>
      <w:r w:rsidR="008E1C75">
        <w:t xml:space="preserve">written </w:t>
      </w:r>
      <w:r w:rsidR="00FC14F1">
        <w:t xml:space="preserve">in black are extracted via cheminformatics toolkits. </w:t>
      </w:r>
    </w:p>
    <w:p w14:paraId="09536165" w14:textId="798184FD" w:rsidR="00B83FF3" w:rsidRDefault="00B83FF3" w:rsidP="00B83FF3">
      <w:r>
        <w:lastRenderedPageBreak/>
        <w:t xml:space="preserve">Features that were select to </w:t>
      </w:r>
      <w:r w:rsidR="004E02F6">
        <w:t xml:space="preserve">embody </w:t>
      </w:r>
      <w:r>
        <w:t xml:space="preserve">the geometric complementation, </w:t>
      </w:r>
      <w:proofErr w:type="spellStart"/>
      <w:r>
        <w:t>sterics</w:t>
      </w:r>
      <w:proofErr w:type="spellEnd"/>
      <w:r>
        <w:t>, and coordination sphere codes are: size of metal cation, charge of metal cation, preferred metal coordination geometry, expected coordination number, volume of bulky substituent in the coordination sphere, the partial charge of the coordinating nitrogen, bond distances between amines, rigidity of amines, number of rotatable bonds</w:t>
      </w:r>
      <w:r w:rsidR="003C6908">
        <w:t xml:space="preserve"> between amines</w:t>
      </w:r>
      <w:r>
        <w:t>, the angle between amines</w:t>
      </w:r>
      <w:r w:rsidR="003E4ED7">
        <w:t>, and the size of the ring attached to the carbonyl group</w:t>
      </w:r>
      <w:r>
        <w:t>.</w:t>
      </w:r>
    </w:p>
    <w:p w14:paraId="7D21673E" w14:textId="2C7FFC8A" w:rsidR="00B83FF3" w:rsidRDefault="00B83FF3" w:rsidP="00B83FF3">
      <w:r>
        <w:t>Features that do not fit the outline</w:t>
      </w:r>
      <w:r w:rsidR="00BE2F08">
        <w:t>d</w:t>
      </w:r>
      <w:r>
        <w:t xml:space="preserve"> molecular code</w:t>
      </w:r>
      <w:r w:rsidR="004E02F6">
        <w:t>s</w:t>
      </w:r>
      <w:r>
        <w:t xml:space="preserve"> </w:t>
      </w:r>
      <w:r w:rsidR="00B92094">
        <w:t xml:space="preserve">but were deemed as valuable because they provide insight into imine formation reactivity </w:t>
      </w:r>
      <w:r>
        <w:t>are: the partial charges of the carbonyl oxygen and carbon, the simulated IR spectra, HOMO-LUMO gaps, and if the amines are bonded to aromatic or aliphatic groups. These were selected to provide insight to imine reactivity.</w:t>
      </w:r>
    </w:p>
    <w:p w14:paraId="0582BC66" w14:textId="46CAE5D7" w:rsidR="00B83FF3" w:rsidRDefault="00B83FF3" w:rsidP="00B83FF3">
      <w:r>
        <w:t xml:space="preserve">Other information shown in </w:t>
      </w:r>
      <w:r>
        <w:fldChar w:fldCharType="begin"/>
      </w:r>
      <w:r>
        <w:instrText xml:space="preserve"> REF _Ref168565200 \h </w:instrText>
      </w:r>
      <w:r>
        <w:fldChar w:fldCharType="separate"/>
      </w:r>
      <w:r w:rsidR="00242E7D">
        <w:t xml:space="preserve">Figure </w:t>
      </w:r>
      <w:r w:rsidR="00242E7D">
        <w:rPr>
          <w:noProof/>
        </w:rPr>
        <w:t>7</w:t>
      </w:r>
      <w:r>
        <w:fldChar w:fldCharType="end"/>
      </w:r>
      <w:r>
        <w:t xml:space="preserve"> are either</w:t>
      </w:r>
      <w:r w:rsidR="00B7437B">
        <w:t xml:space="preserve"> ML interpretable</w:t>
      </w:r>
      <w:r>
        <w:t xml:space="preserve"> molecular representations</w:t>
      </w:r>
      <w:r w:rsidR="006B307F">
        <w:t xml:space="preserve">, descriptors, </w:t>
      </w:r>
      <w:r>
        <w:t>or additional information of the reagent.</w:t>
      </w:r>
    </w:p>
    <w:p w14:paraId="70221203" w14:textId="2320F332" w:rsidR="00D27F54" w:rsidRDefault="007E6BED" w:rsidP="00D27F54">
      <w:r>
        <w:t>With the intention of using Shapley values to gain insights into model predi</w:t>
      </w:r>
      <w:r w:rsidR="00EB08AA">
        <w:t>c</w:t>
      </w:r>
      <w:r>
        <w:t xml:space="preserve">tions, the number of features needs to be greatly reduced. </w:t>
      </w:r>
      <w:r w:rsidR="00537AE7">
        <w:t xml:space="preserve"> </w:t>
      </w:r>
      <w:r w:rsidRPr="007E6BED">
        <w:t>Shapley</w:t>
      </w:r>
      <w:r>
        <w:t xml:space="preserve"> </w:t>
      </w:r>
      <w:r w:rsidR="00537AE7">
        <w:t xml:space="preserve">values are the weighted average of a feature’s contributions to all possible coalitions with other features (i.e. the expected marginal contribution). Where </w:t>
      </w:r>
      <w:r w:rsidR="00211BBF">
        <w:t xml:space="preserve">a </w:t>
      </w:r>
      <w:r w:rsidR="00537AE7">
        <w:t>coalition</w:t>
      </w:r>
      <w:r w:rsidR="00211BBF">
        <w:t xml:space="preserve"> is</w:t>
      </w:r>
      <w:r w:rsidR="002611B6">
        <w:t xml:space="preserve"> any set of features, and the contribution is how the model’s output is affected by removing the feature of interest from </w:t>
      </w:r>
      <w:r w:rsidR="00211BBF">
        <w:t xml:space="preserve">a </w:t>
      </w:r>
      <w:r w:rsidR="002611B6">
        <w:t xml:space="preserve">coalition. </w:t>
      </w:r>
      <w:r>
        <w:t xml:space="preserve">Due to this coalition approach, the greater the number of features the greater the number of possible coalitions, and the more computationally expensive the shapely value becomes. Additionally, the larger the </w:t>
      </w:r>
      <w:r w:rsidR="007E2361">
        <w:t xml:space="preserve">size of the coalition </w:t>
      </w:r>
      <w:r>
        <w:t>set</w:t>
      </w:r>
      <w:r w:rsidR="007E2361">
        <w:t xml:space="preserve">, the lower the variation of marginal contributions of each feature and </w:t>
      </w:r>
      <w:r w:rsidR="00211BBF">
        <w:t>therefore</w:t>
      </w:r>
      <w:r w:rsidR="00EB08AA">
        <w:t>,</w:t>
      </w:r>
      <w:r w:rsidR="007E2361">
        <w:t xml:space="preserve"> less importance is given to one specific feature. Hence, issues caused by </w:t>
      </w:r>
      <w:r w:rsidR="00EB08AA">
        <w:t>coalition</w:t>
      </w:r>
      <w:r w:rsidR="007E2361">
        <w:t xml:space="preserve"> size, </w:t>
      </w:r>
      <w:r w:rsidR="00D27F54">
        <w:t xml:space="preserve">limits the number of features that may be used in a </w:t>
      </w:r>
      <w:r w:rsidR="00211BBF">
        <w:t xml:space="preserve">Shapley </w:t>
      </w:r>
      <w:r w:rsidR="00D27F54">
        <w:t>analysis</w:t>
      </w:r>
      <w:r w:rsidR="00AF484E">
        <w:t>. T</w:t>
      </w:r>
      <w:r w:rsidR="00D27F54">
        <w:t>herefore</w:t>
      </w:r>
      <w:r w:rsidR="004E02F6">
        <w:t>,</w:t>
      </w:r>
      <w:r w:rsidR="00D27F54">
        <w:t xml:space="preserve"> only 7 of the relevant features in </w:t>
      </w:r>
      <w:r w:rsidR="00D27F54">
        <w:fldChar w:fldCharType="begin"/>
      </w:r>
      <w:r w:rsidR="00D27F54">
        <w:instrText xml:space="preserve"> REF _Ref168565200 \h </w:instrText>
      </w:r>
      <w:r w:rsidR="00D27F54">
        <w:fldChar w:fldCharType="separate"/>
      </w:r>
      <w:r w:rsidR="00242E7D">
        <w:t xml:space="preserve">Figure </w:t>
      </w:r>
      <w:r w:rsidR="00242E7D">
        <w:rPr>
          <w:noProof/>
        </w:rPr>
        <w:t>7</w:t>
      </w:r>
      <w:r w:rsidR="00D27F54">
        <w:fldChar w:fldCharType="end"/>
      </w:r>
      <w:r w:rsidR="00D27F54">
        <w:t xml:space="preserve"> were selected</w:t>
      </w:r>
      <w:r w:rsidR="007C5414">
        <w:t xml:space="preserve"> </w:t>
      </w:r>
      <w:r w:rsidR="004E02F6">
        <w:t xml:space="preserve">for </w:t>
      </w:r>
      <w:r w:rsidR="007C5414">
        <w:t>later use in dataset exploration</w:t>
      </w:r>
      <w:r w:rsidR="00D27F54">
        <w:t>.</w:t>
      </w:r>
      <w:r w:rsidR="006B307F">
        <w:t xml:space="preserve"> The choice for selecting these 7 features are outlined below.</w:t>
      </w:r>
    </w:p>
    <w:p w14:paraId="6619DDF8" w14:textId="6050FF1C" w:rsidR="00D27F54" w:rsidRDefault="00D27F54" w:rsidP="00D27F54">
      <w:r>
        <w:t>For metals the cation size was chosen as this indirectly contains information o</w:t>
      </w:r>
      <w:r w:rsidR="004E02F6">
        <w:t xml:space="preserve">f </w:t>
      </w:r>
      <w:r>
        <w:t xml:space="preserve">the charge (greater charges result in smaller radii), and possible geometries (smaller radii limit the number of ligands and covalency). </w:t>
      </w:r>
      <w:r w:rsidR="004E02F6" w:rsidRPr="00C106B0">
        <w:t>Bennett</w:t>
      </w:r>
      <w:r w:rsidR="004E02F6">
        <w:t xml:space="preserve"> et al. have highlighted the importance of cation radii in coordination to </w:t>
      </w:r>
      <w:r w:rsidR="004E02F6" w:rsidRPr="00C106B0">
        <w:t>polypyridine</w:t>
      </w:r>
      <w:r w:rsidR="004E02F6">
        <w:t xml:space="preserve"> ligands both in terms of chelation and preorganisation</w:t>
      </w:r>
      <w:r w:rsidR="004E02F6">
        <w:fldChar w:fldCharType="begin"/>
      </w:r>
      <w:r w:rsidR="00F60DF8">
        <w:instrText xml:space="preserve"> ADDIN ZOTERO_ITEM CSL_CITATION {"citationID":"CRpmMWDF","properties":{"formattedCitation":"\\super 26\\nosupersub{}","plainCitation":"26","noteIndex":0},"citationItems":[{"id":67,"uris":["http://zotero.org/users/local/wUYKyNnp/items/UNRY5C82"],"itemData":{"id":67,"type":"article-journal","abstract":"Absorbance titrations following intense π → π* transitions of the ligands were used to determine log K1 for TERPY (terpyridyl) and DPA (dipyrido acridine) in aqueous solution for lanthanide(III) (Ln(III)) complexes plus Y(III) at 25 °C. For TERPY the titrations of 2 × 10−5 M TERPY and 0.0167 M Ln(ClO4)3, giving μ (ionic strength) 0.1, were followed as a function of pH between pH 2.0–6.0 to give log K1. For DPA, absorbance as a function of [Ln3+] for 10−5 M DPA titrated with 0.01 M Ln(ClO4)3 yielded [Ln3+] ranging from 0 M to 10−4 M. These titrations were carried out effectively at μ = 0, to prevent salting out of the poorly soluble DPA ligand. For PHEN (1,10-phenanthroline) complexes changes in the absorbance spectrum on complexation with Ln(III) ions were too small to yield satisfactory values of log K1, so that the fluorescence spectra of 2 × 10−6 M PHEN with 0.0167 M Ln(ClO4)3 (μ → 0.1) were titrated between pH 2.0 and 6.0 to yield log K1 values. Log K1 for all three ligands showed an overall increase with decreasing ionic radius (r+) from La(III) to Lu(III), with local maxima at Sm(III) and local minima at Gd(III). Log K1 for the Y(III) complexes is consistently lower for TERPY, DPA, and PHEN than for the similarly sized Ho(III), as is also found for other tridentate and tetradentate polypyridyl ligands. This is rationalized as greater covalence in the Ln–N bonds than in Y–N bonds, due to stronger participation of the 5d orbitals of Ln(III) ions in bonding than for the analogous participation of the 4d orbitals of Y(III): as found by DFT calculations (Inorg. Chem., 2022 (61) 4627) there is a small but significant contribution from the 4f orbitals of Ln(III) ions in producing covalence in Ln–N bonds. It is also found that the sharpness of the local maxima at Sm(III) and minima at Gd(III) become more marked as the number of nitrogen donor atoms increases, and the level of preorganization of polypyridyl ligands is increased by bridging benzo groups in the ligand. Preorganization may be important in ligands for separating Am(III), similar in size to Sm(III), from the Ln(III) ions, particularly Gd(III), in treating nuclear waste.","container-title":"Inorganica Chimica Acta","DOI":"10.1016/j.ica.2023.121669","ISSN":"0020-1693","journalAbbreviation":"Inorganica Chimica Acta","page":"121669","source":"ScienceDirect","title":"Complexation of Lanthanide(III) and Yttrium(III) cations with terpyridyl, dipyridoacridine, and 1,10-phenanthroline in aqueous solution. Importance of covalence in metal–ligand bonding in complexes of lanthanides with nitrogen donor ligands","volume":"557","author":[{"family":"Bennett","given":"Kyle J."},{"family":"Bates","given":"Austin L."},{"family":"Carolan","given":"Ashley N."},{"family":"Jones","given":"S. Bart"},{"family":"Lee","given":"Hee-Seung"},{"family":"Hancock","given":"Robert D."}],"issued":{"date-parts":[["2023",11,1]]}}}],"schema":"https://github.com/citation-style-language/schema/raw/master/csl-citation.json"} </w:instrText>
      </w:r>
      <w:r w:rsidR="004E02F6">
        <w:fldChar w:fldCharType="separate"/>
      </w:r>
      <w:r w:rsidR="00F60DF8" w:rsidRPr="00F60DF8">
        <w:rPr>
          <w:rFonts w:ascii="Calibri" w:hAnsi="Calibri" w:cs="Calibri"/>
          <w:szCs w:val="24"/>
          <w:vertAlign w:val="superscript"/>
        </w:rPr>
        <w:t>26</w:t>
      </w:r>
      <w:r w:rsidR="004E02F6">
        <w:fldChar w:fldCharType="end"/>
      </w:r>
      <w:r w:rsidR="004E02F6">
        <w:t xml:space="preserve">. </w:t>
      </w:r>
      <w:r>
        <w:t xml:space="preserve">Cation sizes are expected to, therefore, affect topology and reactivity. </w:t>
      </w:r>
    </w:p>
    <w:p w14:paraId="1E57B9A7" w14:textId="393359E1" w:rsidR="00F637B7" w:rsidRDefault="00F637B7" w:rsidP="00D27F54">
      <w:r>
        <w:t>For aldehydes, the thesis focuses on the partial charge on the carbon of the aldehyde, the steric hindrance around the coordination site, and the size of the aromatic ring attached to the carbonyl. The author expects the partial charge on the carbonyl carbon to dictate reactivity with amines, where lower electron populations results in a better electrophilic centre for an attack from the amine. Furthermore, it is thought that substituent volumes in alpha of the aromatic aldehyde nitrogen constrain imine metal coordination and metal geometry. For instance, a bulkier group may affect preorganisation of the imine ligands around a specific metal, and the steric strain between the two (or three) coordinating imines enforcing a specific geometry to the complex. The van der Waals volume of these substituents could provide a good approximation of these steric factors and their consequences. Lastly the authors think ring size would also influence both supramolecular topology and imine reactivity. The size of the ring controls the number of double bonds conjugated to the imine and the carbonyl group, affecting their reactivities. The ring size would also influence the bite angle of the ligand and the angle between the metal and the alpha-bulky group to the nitrogen</w:t>
      </w:r>
      <w:r w:rsidR="004B183F">
        <w:t xml:space="preserve"> (</w:t>
      </w:r>
      <w:r w:rsidR="004B183F">
        <w:fldChar w:fldCharType="begin"/>
      </w:r>
      <w:r w:rsidR="004B183F">
        <w:instrText xml:space="preserve"> REF _Ref170994095 \h </w:instrText>
      </w:r>
      <w:r w:rsidR="004B183F">
        <w:fldChar w:fldCharType="separate"/>
      </w:r>
      <w:r w:rsidR="00242E7D">
        <w:t xml:space="preserve">Figure </w:t>
      </w:r>
      <w:r w:rsidR="00242E7D">
        <w:rPr>
          <w:noProof/>
        </w:rPr>
        <w:t>8</w:t>
      </w:r>
      <w:r w:rsidR="004B183F">
        <w:fldChar w:fldCharType="end"/>
      </w:r>
      <w:r w:rsidR="004B183F">
        <w:t>)</w:t>
      </w:r>
      <w:r>
        <w:t>. For example, reagent 8 and 10 both have a methyl group alpha to the coordinating nitrogen, and since reagent 8 has a 6 membered ring (compared to a 5 membered ring) the bulky group is placed closer to the coordination sphere.</w:t>
      </w:r>
      <w:r w:rsidR="00A12D4F">
        <w:t xml:space="preserve"> </w:t>
      </w:r>
      <w:r>
        <w:t>Therefore, ring size is part of the steric and geometric complementation codes.</w:t>
      </w:r>
    </w:p>
    <w:p w14:paraId="0AE88627" w14:textId="77777777" w:rsidR="00042071" w:rsidRDefault="00042071" w:rsidP="006E4AF4">
      <w:pPr>
        <w:keepNext/>
        <w:jc w:val="center"/>
      </w:pPr>
      <w:r>
        <w:rPr>
          <w:noProof/>
        </w:rPr>
        <w:drawing>
          <wp:inline distT="0" distB="0" distL="0" distR="0" wp14:anchorId="1CB73B7D" wp14:editId="3EC9FFF6">
            <wp:extent cx="2536698" cy="12775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536698" cy="1277506"/>
                    </a:xfrm>
                    <a:prstGeom prst="rect">
                      <a:avLst/>
                    </a:prstGeom>
                    <a:noFill/>
                    <a:ln>
                      <a:noFill/>
                    </a:ln>
                  </pic:spPr>
                </pic:pic>
              </a:graphicData>
            </a:graphic>
          </wp:inline>
        </w:drawing>
      </w:r>
    </w:p>
    <w:p w14:paraId="25DF970C" w14:textId="3EB3C09C" w:rsidR="00042071" w:rsidRDefault="00042071" w:rsidP="00042071">
      <w:pPr>
        <w:pStyle w:val="Caption"/>
      </w:pPr>
      <w:bookmarkStart w:id="21" w:name="_Ref170994095"/>
      <w:r>
        <w:t xml:space="preserve">Figure </w:t>
      </w:r>
      <w:r w:rsidR="00000000">
        <w:fldChar w:fldCharType="begin"/>
      </w:r>
      <w:r w:rsidR="00000000">
        <w:instrText xml:space="preserve"> SEQ Figure \* ARABIC </w:instrText>
      </w:r>
      <w:r w:rsidR="00000000">
        <w:fldChar w:fldCharType="separate"/>
      </w:r>
      <w:r w:rsidR="00242E7D">
        <w:rPr>
          <w:noProof/>
        </w:rPr>
        <w:t>8</w:t>
      </w:r>
      <w:r w:rsidR="00000000">
        <w:rPr>
          <w:noProof/>
        </w:rPr>
        <w:fldChar w:fldCharType="end"/>
      </w:r>
      <w:bookmarkEnd w:id="21"/>
      <w:r>
        <w:t xml:space="preserve">: </w:t>
      </w:r>
      <w:r w:rsidR="00F637B7">
        <w:t xml:space="preserve">The difference Nitrogen-metal and ortho substituents bond angles between a 5 membered and 6 membered rings. Reagent 10 and 6 are used as examples, where the difference between ring sizes cause the methyl group to be positioned closer to the coordinating environment. </w:t>
      </w:r>
    </w:p>
    <w:p w14:paraId="133BC556" w14:textId="4D53C3A5" w:rsidR="00D27F54" w:rsidRDefault="00D27F54" w:rsidP="00D27F54">
      <w:r>
        <w:lastRenderedPageBreak/>
        <w:t>Lastly for amines</w:t>
      </w:r>
      <w:r w:rsidR="00C706C9">
        <w:t xml:space="preserve">, </w:t>
      </w:r>
      <w:r>
        <w:t>the selected feature</w:t>
      </w:r>
      <w:r w:rsidR="00E50F12">
        <w:t>s</w:t>
      </w:r>
      <w:r>
        <w:t xml:space="preserve"> are: the nature of the amine (</w:t>
      </w:r>
      <w:r w:rsidR="0001429B">
        <w:t>aromatic or aliphatic</w:t>
      </w:r>
      <w:r>
        <w:t xml:space="preserve">), </w:t>
      </w:r>
      <w:r w:rsidR="005850D9">
        <w:t>the rigidity of the amine (expressed by the number of rotatable bonds between amines), and for rigid amine cases, the potential presence of an enforced angle between the two amines. For</w:t>
      </w:r>
      <w:r>
        <w:t xml:space="preserve"> similar reasons as the aldehydes, resonance of aromatics with amine groups affect the reactivity of both imines and amines. The dihedral angle between amines affects linker coordination direction, while the number of rotatable bonds provide information on the </w:t>
      </w:r>
      <w:r w:rsidR="002D1DE8">
        <w:t>rigidity of the amine</w:t>
      </w:r>
      <w:r>
        <w:t>.</w:t>
      </w:r>
      <w:r w:rsidR="002D1DE8">
        <w:t xml:space="preserve"> The flexibility of the amine is important</w:t>
      </w:r>
      <w:r w:rsidR="002000C8">
        <w:t xml:space="preserve"> </w:t>
      </w:r>
      <w:r w:rsidR="002D1DE8">
        <w:t>as rigidity constrain</w:t>
      </w:r>
      <w:r w:rsidR="006B6C55">
        <w:t>s</w:t>
      </w:r>
      <w:r w:rsidR="002D1DE8">
        <w:t xml:space="preserve"> the possible geometries of the architectures. </w:t>
      </w:r>
      <w:r w:rsidR="002000C8">
        <w:t>The authors expect the amine to behave as linkers, hence more features that</w:t>
      </w:r>
      <w:r w:rsidR="007D0034">
        <w:t xml:space="preserve"> encapsulate</w:t>
      </w:r>
      <w:r w:rsidR="002000C8">
        <w:t xml:space="preserve"> g</w:t>
      </w:r>
      <w:r w:rsidR="00E50F12">
        <w:t>eometric complementation codes</w:t>
      </w:r>
      <w:r w:rsidR="002000C8">
        <w:t xml:space="preserve"> were chosen. These code</w:t>
      </w:r>
      <w:r w:rsidR="00E50F12">
        <w:t xml:space="preserve"> in turn</w:t>
      </w:r>
      <w:r w:rsidR="001555D8">
        <w:t>,</w:t>
      </w:r>
      <w:r w:rsidR="00E50F12">
        <w:t xml:space="preserve"> affect topology and more importantly dicta</w:t>
      </w:r>
      <w:r w:rsidR="002D1DE8">
        <w:t>t</w:t>
      </w:r>
      <w:r w:rsidR="00E50F12">
        <w:t>e if complexes are formed or not.</w:t>
      </w:r>
    </w:p>
    <w:p w14:paraId="38EBB820" w14:textId="4CAD4526" w:rsidR="00E50F12" w:rsidRDefault="0029630D" w:rsidP="00E50F12">
      <w:pPr>
        <w:pStyle w:val="Heading3"/>
      </w:pPr>
      <w:bookmarkStart w:id="22" w:name="_Toc172795311"/>
      <w:r>
        <w:t xml:space="preserve">4.1.2 </w:t>
      </w:r>
      <w:r w:rsidR="00E50F12">
        <w:t>Feature Generation</w:t>
      </w:r>
      <w:bookmarkEnd w:id="22"/>
    </w:p>
    <w:p w14:paraId="32AD987B" w14:textId="5CD7A727" w:rsidR="004F5378" w:rsidRPr="00AC42EF" w:rsidRDefault="007F27C2" w:rsidP="007F27C2">
      <w:r w:rsidRPr="00AC42EF">
        <w:t>Since the focus is on automating the entire</w:t>
      </w:r>
      <w:r w:rsidR="001358EE" w:rsidRPr="00AC42EF">
        <w:t xml:space="preserve"> workflow</w:t>
      </w:r>
      <w:r w:rsidRPr="00AC42EF">
        <w:t xml:space="preserve"> process </w:t>
      </w:r>
      <w:r w:rsidR="001358EE" w:rsidRPr="00AC42EF">
        <w:t>(</w:t>
      </w:r>
      <w:r w:rsidR="001358EE" w:rsidRPr="00AC42EF">
        <w:fldChar w:fldCharType="begin"/>
      </w:r>
      <w:r w:rsidR="001358EE" w:rsidRPr="00AC42EF">
        <w:instrText xml:space="preserve"> REF _Ref165360172 \h </w:instrText>
      </w:r>
      <w:r w:rsidR="001358EE" w:rsidRPr="00AC42EF">
        <w:fldChar w:fldCharType="separate"/>
      </w:r>
      <w:r w:rsidR="00242E7D">
        <w:t xml:space="preserve">Figure </w:t>
      </w:r>
      <w:r w:rsidR="00242E7D">
        <w:rPr>
          <w:noProof/>
        </w:rPr>
        <w:t>4</w:t>
      </w:r>
      <w:r w:rsidR="001358EE" w:rsidRPr="00AC42EF">
        <w:fldChar w:fldCharType="end"/>
      </w:r>
      <w:r w:rsidR="001358EE" w:rsidRPr="00AC42EF">
        <w:t xml:space="preserve">), </w:t>
      </w:r>
      <w:r w:rsidRPr="00AC42EF">
        <w:t>including feature selection and generation, a program was written to extract features</w:t>
      </w:r>
      <w:r w:rsidR="00D6194E" w:rsidRPr="00AC42EF">
        <w:t xml:space="preserve"> outlined in the pr</w:t>
      </w:r>
      <w:r w:rsidR="00FD14DA" w:rsidRPr="00AC42EF">
        <w:t>evious section</w:t>
      </w:r>
      <w:r w:rsidRPr="00AC42EF">
        <w:t xml:space="preserve">. The general structure of the program is shown in </w:t>
      </w:r>
      <w:r w:rsidRPr="00AC42EF">
        <w:fldChar w:fldCharType="begin"/>
      </w:r>
      <w:r w:rsidRPr="00AC42EF">
        <w:instrText xml:space="preserve"> REF _Ref169095570 \h </w:instrText>
      </w:r>
      <w:r w:rsidRPr="00AC42EF">
        <w:fldChar w:fldCharType="separate"/>
      </w:r>
      <w:r w:rsidR="00242E7D">
        <w:t xml:space="preserve">Figure </w:t>
      </w:r>
      <w:r w:rsidR="00242E7D">
        <w:rPr>
          <w:noProof/>
        </w:rPr>
        <w:t>9</w:t>
      </w:r>
      <w:r w:rsidRPr="00AC42EF">
        <w:fldChar w:fldCharType="end"/>
      </w:r>
      <w:r w:rsidRPr="00AC42EF">
        <w:t>.</w:t>
      </w:r>
      <w:r w:rsidR="00D62C37" w:rsidRPr="00AC42EF">
        <w:t xml:space="preserve"> </w:t>
      </w:r>
    </w:p>
    <w:p w14:paraId="1C19ECC6" w14:textId="77777777" w:rsidR="004F5378" w:rsidRDefault="004F5378" w:rsidP="004F5378">
      <w:pPr>
        <w:keepNext/>
      </w:pPr>
      <w:r>
        <w:rPr>
          <w:noProof/>
        </w:rPr>
        <w:lastRenderedPageBreak/>
        <w:drawing>
          <wp:inline distT="0" distB="0" distL="0" distR="0" wp14:anchorId="0AE6E6FA" wp14:editId="32AB2E66">
            <wp:extent cx="6484620" cy="839186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485890" cy="8393506"/>
                    </a:xfrm>
                    <a:prstGeom prst="rect">
                      <a:avLst/>
                    </a:prstGeom>
                  </pic:spPr>
                </pic:pic>
              </a:graphicData>
            </a:graphic>
          </wp:inline>
        </w:drawing>
      </w:r>
    </w:p>
    <w:p w14:paraId="14DC386F" w14:textId="3DD1222A" w:rsidR="004F5378" w:rsidRDefault="004F5378" w:rsidP="004F5378">
      <w:pPr>
        <w:pStyle w:val="Caption"/>
      </w:pPr>
      <w:bookmarkStart w:id="23" w:name="_Ref169095570"/>
      <w:r>
        <w:t xml:space="preserve">Figure </w:t>
      </w:r>
      <w:r w:rsidR="00000000">
        <w:fldChar w:fldCharType="begin"/>
      </w:r>
      <w:r w:rsidR="00000000">
        <w:instrText xml:space="preserve"> SEQ Figure \* ARABIC </w:instrText>
      </w:r>
      <w:r w:rsidR="00000000">
        <w:fldChar w:fldCharType="separate"/>
      </w:r>
      <w:r w:rsidR="00242E7D">
        <w:rPr>
          <w:noProof/>
        </w:rPr>
        <w:t>9</w:t>
      </w:r>
      <w:r w:rsidR="00000000">
        <w:rPr>
          <w:noProof/>
        </w:rPr>
        <w:fldChar w:fldCharType="end"/>
      </w:r>
      <w:bookmarkEnd w:id="23"/>
      <w:r>
        <w:t>: The programme responsible for the generation of features.</w:t>
      </w:r>
      <w:r w:rsidR="004F259E">
        <w:t xml:space="preserve"> A hash table is first populated with reagents, and its features extracted via either orca or </w:t>
      </w:r>
      <w:proofErr w:type="spellStart"/>
      <w:r w:rsidR="004F259E">
        <w:t>RDkit</w:t>
      </w:r>
      <w:proofErr w:type="spellEnd"/>
      <w:r w:rsidR="004F259E">
        <w:t xml:space="preserve">. Reactions in the chemical space are then iterated through, </w:t>
      </w:r>
      <w:r w:rsidR="008A0093">
        <w:t xml:space="preserve">and </w:t>
      </w:r>
      <w:r w:rsidR="004F259E">
        <w:t>the reagents in the reactions are then iterated through mapped to the hash table to get an ML interpretable reaction.</w:t>
      </w:r>
      <w:r w:rsidR="00EC302E">
        <w:t xml:space="preserve"> </w:t>
      </w:r>
      <w:r w:rsidR="004A1C38">
        <w:t xml:space="preserve">When the reaction number count hits 720 and the reaction reagent count hits </w:t>
      </w:r>
      <w:r w:rsidR="002323A2">
        <w:t>3</w:t>
      </w:r>
      <w:r w:rsidR="004A1C38">
        <w:t>, the generated chemical space is populated by all 720 ML interpretable reactions.</w:t>
      </w:r>
    </w:p>
    <w:p w14:paraId="6A9D8E32" w14:textId="78CA1328" w:rsidR="006734B7" w:rsidRDefault="00D62C37" w:rsidP="007F27C2">
      <w:r>
        <w:t xml:space="preserve">This programme takes in reagent libraries and </w:t>
      </w:r>
      <w:r w:rsidR="001358EE">
        <w:t xml:space="preserve">the </w:t>
      </w:r>
      <w:r>
        <w:t>chemical space</w:t>
      </w:r>
      <w:r w:rsidR="00762887">
        <w:t xml:space="preserve"> </w:t>
      </w:r>
      <w:r w:rsidR="00935941">
        <w:t xml:space="preserve">generated by the </w:t>
      </w:r>
      <w:r w:rsidR="00AC0BAC">
        <w:t>previous</w:t>
      </w:r>
      <w:r w:rsidR="00935941">
        <w:t xml:space="preserve"> programme</w:t>
      </w:r>
      <w:r w:rsidR="00762887">
        <w:t>.</w:t>
      </w:r>
      <w:r w:rsidR="007F27C2">
        <w:t xml:space="preserve"> Since reactions are represented by their reagents and there are a limited number of starting reagents</w:t>
      </w:r>
      <w:r w:rsidR="001358EE">
        <w:t>,</w:t>
      </w:r>
      <w:r w:rsidR="007F27C2">
        <w:t xml:space="preserve"> a hash table is first populated with reagents </w:t>
      </w:r>
      <w:r w:rsidR="00732668">
        <w:t xml:space="preserve">and </w:t>
      </w:r>
      <w:r w:rsidR="007F27C2">
        <w:t xml:space="preserve">features. Having a hash table reduces computational resources as features are not </w:t>
      </w:r>
      <w:r w:rsidR="007F27C2">
        <w:lastRenderedPageBreak/>
        <w:t xml:space="preserve">extracted on a reaction basis. Therefore, the programme first iterates through the reagent library. The features to extract are then iterated through and checked if they </w:t>
      </w:r>
      <w:r w:rsidR="00E214C0">
        <w:t>must be</w:t>
      </w:r>
      <w:r w:rsidR="007F27C2">
        <w:t xml:space="preserve"> extracted via </w:t>
      </w:r>
      <w:proofErr w:type="spellStart"/>
      <w:r w:rsidR="007F27C2">
        <w:t>RDKit</w:t>
      </w:r>
      <w:proofErr w:type="spellEnd"/>
      <w:r w:rsidR="007F27C2">
        <w:t xml:space="preserve"> or Orca (see black and blue features in </w:t>
      </w:r>
      <w:r w:rsidR="007F27C2">
        <w:fldChar w:fldCharType="begin"/>
      </w:r>
      <w:r w:rsidR="007F27C2">
        <w:instrText xml:space="preserve"> REF _Ref169092263 \h </w:instrText>
      </w:r>
      <w:r w:rsidR="007F27C2">
        <w:fldChar w:fldCharType="separate"/>
      </w:r>
      <w:r w:rsidR="00242E7D">
        <w:t xml:space="preserve">Figure </w:t>
      </w:r>
      <w:r w:rsidR="00242E7D">
        <w:rPr>
          <w:noProof/>
        </w:rPr>
        <w:t>10</w:t>
      </w:r>
      <w:r w:rsidR="007F27C2">
        <w:fldChar w:fldCharType="end"/>
      </w:r>
      <w:r w:rsidR="007F27C2">
        <w:t>).</w:t>
      </w:r>
      <w:r w:rsidR="006734B7">
        <w:t xml:space="preserve"> </w:t>
      </w:r>
      <w:proofErr w:type="spellStart"/>
      <w:r w:rsidR="007F27C2">
        <w:t>RDKit</w:t>
      </w:r>
      <w:proofErr w:type="spellEnd"/>
      <w:r w:rsidR="007F27C2">
        <w:t xml:space="preserve"> is </w:t>
      </w:r>
      <w:r w:rsidR="00E31F58">
        <w:t xml:space="preserve">a </w:t>
      </w:r>
      <w:r w:rsidR="007F27C2">
        <w:t>cheminformatic toolkit and Orca is an app for quantum mechanical calculations</w:t>
      </w:r>
      <w:r w:rsidR="007F27C2">
        <w:fldChar w:fldCharType="begin"/>
      </w:r>
      <w:r w:rsidR="00F60DF8">
        <w:instrText xml:space="preserve"> ADDIN ZOTERO_ITEM CSL_CITATION {"citationID":"Cx1XUCWN","properties":{"formattedCitation":"\\super 27\\nosupersub{}","plainCitation":"27","noteIndex":0},"citationItems":[{"id":66,"uris":["http://zotero.org/users/local/wUYKyNnp/items/K6RQ85K9"],"itemData":{"id":66,"type":"software","title":"Neese, F. (2012) The ORCA program system, Wiley Interdiscip."}}],"schema":"https://github.com/citation-style-language/schema/raw/master/csl-citation.json"} </w:instrText>
      </w:r>
      <w:r w:rsidR="007F27C2">
        <w:fldChar w:fldCharType="separate"/>
      </w:r>
      <w:r w:rsidR="00F60DF8" w:rsidRPr="00F60DF8">
        <w:rPr>
          <w:rFonts w:ascii="Calibri" w:hAnsi="Calibri" w:cs="Calibri"/>
          <w:szCs w:val="24"/>
          <w:vertAlign w:val="superscript"/>
        </w:rPr>
        <w:t>27</w:t>
      </w:r>
      <w:r w:rsidR="007F27C2">
        <w:fldChar w:fldCharType="end"/>
      </w:r>
      <w:r w:rsidR="007F27C2">
        <w:t xml:space="preserve">. </w:t>
      </w:r>
    </w:p>
    <w:p w14:paraId="319241F7" w14:textId="74B2DDA7" w:rsidR="00831FD6" w:rsidRDefault="007F27C2" w:rsidP="007F27C2">
      <w:r>
        <w:t>If Orca is required, the reagent first undergoes geometry optimization with</w:t>
      </w:r>
      <w:r w:rsidR="00762887">
        <w:t xml:space="preserve"> </w:t>
      </w:r>
      <w:r w:rsidR="00762887" w:rsidRPr="00295495">
        <w:t>B97-3c</w:t>
      </w:r>
      <w:r w:rsidR="00762887">
        <w:t xml:space="preserve"> functionals</w:t>
      </w:r>
      <w:r w:rsidR="006734B7">
        <w:t xml:space="preserve">, then energies </w:t>
      </w:r>
      <w:r w:rsidR="00E214C0">
        <w:t>are</w:t>
      </w:r>
      <w:r w:rsidR="006734B7">
        <w:t xml:space="preserve"> calculated </w:t>
      </w:r>
      <w:r w:rsidR="00762887">
        <w:t xml:space="preserve">with </w:t>
      </w:r>
      <w:r w:rsidR="00762887" w:rsidRPr="00F57387">
        <w:t>PWPB95</w:t>
      </w:r>
      <w:r w:rsidR="00762887">
        <w:t xml:space="preserve"> functionals. Both functionals were used as they are relatively </w:t>
      </w:r>
      <w:r w:rsidR="00CE29F5">
        <w:t xml:space="preserve">not </w:t>
      </w:r>
      <w:r w:rsidR="00762887">
        <w:t xml:space="preserve">computationally expensive, </w:t>
      </w:r>
      <w:r w:rsidR="00CE29F5">
        <w:t xml:space="preserve">and still </w:t>
      </w:r>
      <w:r w:rsidR="00762887">
        <w:t>provid</w:t>
      </w:r>
      <w:r w:rsidR="00CE29F5">
        <w:t>e</w:t>
      </w:r>
      <w:r w:rsidR="00762887">
        <w:t xml:space="preserve"> accurate results</w:t>
      </w:r>
      <w:r w:rsidR="00CE29F5">
        <w:t>.</w:t>
      </w:r>
      <w:r w:rsidR="00762887">
        <w:t xml:space="preserve"> </w:t>
      </w:r>
      <w:r w:rsidR="00CE29F5">
        <w:t>These functionals allows</w:t>
      </w:r>
      <w:r w:rsidR="00762887">
        <w:t xml:space="preserve"> the programme to perform computations</w:t>
      </w:r>
      <w:r w:rsidR="00340D6C">
        <w:t xml:space="preserve"> on</w:t>
      </w:r>
      <w:r w:rsidR="00762887">
        <w:t xml:space="preserve"> a mid-range</w:t>
      </w:r>
      <w:r w:rsidR="00CE29F5">
        <w:t xml:space="preserve"> pc such as the one used in the workflow</w:t>
      </w:r>
      <w:r w:rsidR="00762887">
        <w:t>.</w:t>
      </w:r>
      <w:r w:rsidR="00D9728F">
        <w:t xml:space="preserve"> </w:t>
      </w:r>
      <w:r w:rsidR="006734B7">
        <w:t>Features are then extracted from calculations using a free parsing tool</w:t>
      </w:r>
      <w:r w:rsidR="00831FD6">
        <w:fldChar w:fldCharType="begin"/>
      </w:r>
      <w:r w:rsidR="00F60DF8">
        <w:instrText xml:space="preserve"> ADDIN ZOTERO_ITEM CSL_CITATION {"citationID":"FfjVeat6","properties":{"formattedCitation":"\\super 28\\nosupersub{}","plainCitation":"28","noteIndex":0},"citationItems":[{"id":86,"uris":["http://zotero.org/users/local/wUYKyNnp/items/9MPXZKYP"],"itemData":{"id":86,"type":"software","title":"Alexander T. (2024) Orca-Parser 0.2.4"}}],"schema":"https://github.com/citation-style-language/schema/raw/master/csl-citation.json"} </w:instrText>
      </w:r>
      <w:r w:rsidR="00831FD6">
        <w:fldChar w:fldCharType="separate"/>
      </w:r>
      <w:r w:rsidR="00F60DF8" w:rsidRPr="00F60DF8">
        <w:rPr>
          <w:rFonts w:ascii="Calibri" w:hAnsi="Calibri" w:cs="Calibri"/>
          <w:szCs w:val="24"/>
          <w:vertAlign w:val="superscript"/>
        </w:rPr>
        <w:t>28</w:t>
      </w:r>
      <w:r w:rsidR="00831FD6">
        <w:fldChar w:fldCharType="end"/>
      </w:r>
      <w:r w:rsidR="006734B7">
        <w:t>.</w:t>
      </w:r>
    </w:p>
    <w:p w14:paraId="0CEE44A2" w14:textId="1CD20BF1" w:rsidR="006A75FB" w:rsidRDefault="006A75FB" w:rsidP="007F27C2">
      <w:r>
        <w:t xml:space="preserve">On the other hand, </w:t>
      </w:r>
      <w:r w:rsidR="008B4437">
        <w:t xml:space="preserve">if </w:t>
      </w:r>
      <w:proofErr w:type="spellStart"/>
      <w:r w:rsidR="008B4437">
        <w:t>RDkit</w:t>
      </w:r>
      <w:proofErr w:type="spellEnd"/>
      <w:r w:rsidR="008B4437">
        <w:t xml:space="preserve"> is required, the compound is first searched on the </w:t>
      </w:r>
      <w:proofErr w:type="spellStart"/>
      <w:r w:rsidR="008B4437">
        <w:t>ChemSpider</w:t>
      </w:r>
      <w:proofErr w:type="spellEnd"/>
      <w:r w:rsidR="008B4437">
        <w:t xml:space="preserve"> database via the python API </w:t>
      </w:r>
      <w:proofErr w:type="spellStart"/>
      <w:r w:rsidR="008B4437" w:rsidRPr="004805D3">
        <w:rPr>
          <w:i/>
        </w:rPr>
        <w:t>ChemSpiPy</w:t>
      </w:r>
      <w:proofErr w:type="spellEnd"/>
      <w:r w:rsidR="008B4437">
        <w:t xml:space="preserve">. The results of this search are compounds which are interpretable by </w:t>
      </w:r>
      <w:proofErr w:type="spellStart"/>
      <w:r w:rsidR="008B4437">
        <w:t>RDkit</w:t>
      </w:r>
      <w:proofErr w:type="spellEnd"/>
      <w:r w:rsidR="008B4437">
        <w:t xml:space="preserve">, which </w:t>
      </w:r>
      <w:r w:rsidR="007D4AF0">
        <w:t xml:space="preserve">are then </w:t>
      </w:r>
      <w:r w:rsidR="008B4437">
        <w:t xml:space="preserve">used to extract compound information of interest. Since </w:t>
      </w:r>
      <w:proofErr w:type="spellStart"/>
      <w:r w:rsidR="004805D3">
        <w:t>RDkit</w:t>
      </w:r>
      <w:proofErr w:type="spellEnd"/>
      <w:r w:rsidR="004805D3">
        <w:t xml:space="preserve"> </w:t>
      </w:r>
      <w:r w:rsidR="008B4437">
        <w:t>is a</w:t>
      </w:r>
      <w:r w:rsidR="007D4AF0">
        <w:t>n</w:t>
      </w:r>
      <w:r w:rsidR="008B4437">
        <w:t xml:space="preserve"> informatics tool kit </w:t>
      </w:r>
      <w:r w:rsidR="00E7544D">
        <w:t>features</w:t>
      </w:r>
      <w:r w:rsidR="004805D3">
        <w:t xml:space="preserve"> </w:t>
      </w:r>
      <w:r w:rsidR="007D4AF0">
        <w:t xml:space="preserve">are </w:t>
      </w:r>
      <w:r w:rsidR="00E7544D">
        <w:t xml:space="preserve">extracted </w:t>
      </w:r>
      <w:r w:rsidR="008B4437">
        <w:t>by one line of code</w:t>
      </w:r>
      <w:r w:rsidR="00B352F7">
        <w:t>, making it easy to integrate into the feature generation programme</w:t>
      </w:r>
      <w:r w:rsidR="0055771B">
        <w:t>.</w:t>
      </w:r>
    </w:p>
    <w:p w14:paraId="6E913090" w14:textId="5F2190F7" w:rsidR="003C1D35" w:rsidRDefault="00831FD6" w:rsidP="00831FD6">
      <w:r>
        <w:t xml:space="preserve">Once features are extracted they are saved into the hash table. </w:t>
      </w:r>
      <w:r w:rsidR="00CE29F5">
        <w:t>Once the hash table is fully populated with all starting reagents</w:t>
      </w:r>
      <w:r>
        <w:t xml:space="preserve">, reactions in the chemical space are iterated through and their reagents </w:t>
      </w:r>
      <w:r w:rsidR="003924A4">
        <w:t>extracted</w:t>
      </w:r>
      <w:r>
        <w:t>. The reagents are then taken one at a time and mapped onto the hash table to retrieve their feature values (</w:t>
      </w:r>
      <w:r>
        <w:fldChar w:fldCharType="begin"/>
      </w:r>
      <w:r>
        <w:instrText xml:space="preserve"> REF _Ref169095570 \h </w:instrText>
      </w:r>
      <w:r>
        <w:fldChar w:fldCharType="separate"/>
      </w:r>
      <w:r w:rsidR="00242E7D">
        <w:t xml:space="preserve">Figure </w:t>
      </w:r>
      <w:r w:rsidR="00242E7D">
        <w:rPr>
          <w:noProof/>
        </w:rPr>
        <w:t>9</w:t>
      </w:r>
      <w:r>
        <w:fldChar w:fldCharType="end"/>
      </w:r>
      <w:r>
        <w:t xml:space="preserve">). </w:t>
      </w:r>
      <w:r w:rsidR="00CE29F5">
        <w:t xml:space="preserve">The final reaction is composed of the starting reagents and their features. The newly defined reaction </w:t>
      </w:r>
      <w:r>
        <w:t xml:space="preserve">populates a chemical space </w:t>
      </w:r>
      <w:r w:rsidR="00CE29F5">
        <w:t>interpretable by ML</w:t>
      </w:r>
      <w:r w:rsidR="00B469F0">
        <w:t xml:space="preserve">. With the features collected, </w:t>
      </w:r>
      <w:r w:rsidR="00D526FF">
        <w:t>the ML interpretable space now requires labels</w:t>
      </w:r>
      <w:r w:rsidR="00B469F0">
        <w:t>.</w:t>
      </w:r>
      <w:r w:rsidR="008A6439">
        <w:t xml:space="preserve"> </w:t>
      </w:r>
    </w:p>
    <w:p w14:paraId="2C2A2292" w14:textId="245649CD" w:rsidR="008A6439" w:rsidRDefault="0029630D" w:rsidP="008A6439">
      <w:pPr>
        <w:pStyle w:val="Heading3"/>
      </w:pPr>
      <w:bookmarkStart w:id="24" w:name="_Toc172795312"/>
      <w:r>
        <w:t>4.2.1</w:t>
      </w:r>
      <w:r w:rsidR="003D750A">
        <w:t>.1</w:t>
      </w:r>
      <w:r>
        <w:t xml:space="preserve"> </w:t>
      </w:r>
      <w:r w:rsidR="00A657B7">
        <w:t>Set Up Robotic Workflow</w:t>
      </w:r>
      <w:bookmarkEnd w:id="24"/>
      <w:r w:rsidR="00A657B7">
        <w:t xml:space="preserve"> </w:t>
      </w:r>
    </w:p>
    <w:p w14:paraId="7A0729A5" w14:textId="28280303" w:rsidR="00B6737F" w:rsidRPr="00B6737F" w:rsidRDefault="00B6737F" w:rsidP="00B6737F">
      <w:r>
        <w:t>To generate labels</w:t>
      </w:r>
      <w:r w:rsidR="00E62113">
        <w:t>,</w:t>
      </w:r>
      <w:r>
        <w:t xml:space="preserve"> reactions in the chemical space need to be </w:t>
      </w:r>
      <w:r w:rsidR="009E78D9" w:rsidRPr="009E78D9">
        <w:t>physically</w:t>
      </w:r>
      <w:r w:rsidR="001E6653">
        <w:tab/>
      </w:r>
      <w:r w:rsidR="009E78D9" w:rsidRPr="009E78D9">
        <w:t xml:space="preserve"> </w:t>
      </w:r>
      <w:r w:rsidR="009E78D9">
        <w:t xml:space="preserve">tested </w:t>
      </w:r>
      <w:r w:rsidRPr="009E78D9">
        <w:t>and analysed</w:t>
      </w:r>
      <w:r w:rsidR="001E6653">
        <w:t xml:space="preserve"> in a standardised fashion</w:t>
      </w:r>
      <w:r w:rsidRPr="009E78D9">
        <w:t xml:space="preserve">. To do so </w:t>
      </w:r>
      <w:r w:rsidR="001E6653">
        <w:t>automatically</w:t>
      </w:r>
      <w:r w:rsidR="007A7D6D" w:rsidRPr="009E78D9">
        <w:t>,</w:t>
      </w:r>
      <w:r w:rsidR="005B5A16" w:rsidRPr="009E78D9">
        <w:t xml:space="preserve"> </w:t>
      </w:r>
      <w:r w:rsidR="004138B7" w:rsidRPr="009E78D9">
        <w:t xml:space="preserve">a few modifications to </w:t>
      </w:r>
      <w:r w:rsidR="001E6653">
        <w:t xml:space="preserve">our current </w:t>
      </w:r>
      <w:proofErr w:type="spellStart"/>
      <w:r w:rsidR="001E6653">
        <w:t>Chemspeed</w:t>
      </w:r>
      <w:proofErr w:type="spellEnd"/>
      <w:r w:rsidR="001E6653">
        <w:t xml:space="preserve"> SWING </w:t>
      </w:r>
      <w:r w:rsidR="004138B7" w:rsidRPr="009E78D9">
        <w:t xml:space="preserve">synthesis platform </w:t>
      </w:r>
      <w:r w:rsidR="009E78D9">
        <w:t xml:space="preserve">needs to be </w:t>
      </w:r>
      <w:r w:rsidR="001E6653">
        <w:t>made</w:t>
      </w:r>
      <w:r w:rsidR="009E78D9">
        <w:t>, reagent solubilit</w:t>
      </w:r>
      <w:r w:rsidR="00334BBB">
        <w:t>ies</w:t>
      </w:r>
      <w:r w:rsidR="009E78D9">
        <w:t xml:space="preserve"> tested </w:t>
      </w:r>
      <w:r w:rsidR="004138B7" w:rsidRPr="009E78D9">
        <w:t xml:space="preserve">and </w:t>
      </w:r>
      <w:r w:rsidR="005B5A16" w:rsidRPr="009E78D9">
        <w:t>a</w:t>
      </w:r>
      <w:r w:rsidR="007A7D6D" w:rsidRPr="009E78D9">
        <w:t xml:space="preserve"> </w:t>
      </w:r>
      <w:r w:rsidR="005B5A16" w:rsidRPr="009E78D9">
        <w:t>programme to</w:t>
      </w:r>
      <w:r w:rsidR="005B5A16">
        <w:t xml:space="preserve"> </w:t>
      </w:r>
      <w:r w:rsidR="004A1CC3">
        <w:t xml:space="preserve">schedule reactions and </w:t>
      </w:r>
      <w:r w:rsidR="005B5A16">
        <w:t>communicate between platform</w:t>
      </w:r>
      <w:r w:rsidR="001E6653">
        <w:t xml:space="preserve"> and analytical instruments (benchtop NMR and ESI-MS)</w:t>
      </w:r>
      <w:r w:rsidR="007A7D6D">
        <w:t xml:space="preserve"> need</w:t>
      </w:r>
      <w:r w:rsidR="00732668">
        <w:t>s</w:t>
      </w:r>
      <w:r w:rsidR="007A7D6D">
        <w:t xml:space="preserve"> to be </w:t>
      </w:r>
      <w:r w:rsidR="00334BBB">
        <w:t>written</w:t>
      </w:r>
      <w:r w:rsidR="005B5A16">
        <w:t xml:space="preserve">. </w:t>
      </w:r>
      <w:r w:rsidR="00945E37">
        <w:t>These modifications and tests</w:t>
      </w:r>
      <w:r w:rsidR="00F310E0">
        <w:t xml:space="preserve"> (</w:t>
      </w:r>
      <w:r w:rsidR="00F310E0">
        <w:fldChar w:fldCharType="begin"/>
      </w:r>
      <w:r w:rsidR="00F310E0">
        <w:instrText xml:space="preserve"> REF _Ref169092263 \h </w:instrText>
      </w:r>
      <w:r w:rsidR="00F310E0">
        <w:fldChar w:fldCharType="separate"/>
      </w:r>
      <w:r w:rsidR="00242E7D">
        <w:t xml:space="preserve">Figure </w:t>
      </w:r>
      <w:r w:rsidR="00242E7D">
        <w:rPr>
          <w:noProof/>
        </w:rPr>
        <w:t>10</w:t>
      </w:r>
      <w:r w:rsidR="00F310E0">
        <w:fldChar w:fldCharType="end"/>
      </w:r>
      <w:r w:rsidR="00F310E0">
        <w:t>)</w:t>
      </w:r>
      <w:r w:rsidR="00945E37">
        <w:t xml:space="preserve"> </w:t>
      </w:r>
      <w:r w:rsidR="00F310E0">
        <w:t xml:space="preserve">were done to hasten workflow setup times and to improve robotic reliability. </w:t>
      </w:r>
    </w:p>
    <w:p w14:paraId="2608BC67" w14:textId="77777777" w:rsidR="0091340A" w:rsidRDefault="002507AC" w:rsidP="0091340A">
      <w:pPr>
        <w:keepNext/>
        <w:ind w:left="720" w:hanging="720"/>
      </w:pPr>
      <w:r>
        <w:rPr>
          <w:noProof/>
        </w:rPr>
        <w:lastRenderedPageBreak/>
        <w:drawing>
          <wp:inline distT="0" distB="0" distL="0" distR="0" wp14:anchorId="6D510E00" wp14:editId="1D89E7CB">
            <wp:extent cx="5722619" cy="567485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2619" cy="5674851"/>
                    </a:xfrm>
                    <a:prstGeom prst="rect">
                      <a:avLst/>
                    </a:prstGeom>
                  </pic:spPr>
                </pic:pic>
              </a:graphicData>
            </a:graphic>
          </wp:inline>
        </w:drawing>
      </w:r>
    </w:p>
    <w:p w14:paraId="79CFF486" w14:textId="560635CD" w:rsidR="00735F51" w:rsidRDefault="0091340A" w:rsidP="00735F51">
      <w:pPr>
        <w:pStyle w:val="Caption"/>
      </w:pPr>
      <w:bookmarkStart w:id="25" w:name="_Ref169092263"/>
      <w:r>
        <w:t xml:space="preserve">Figure </w:t>
      </w:r>
      <w:r w:rsidR="00000000">
        <w:fldChar w:fldCharType="begin"/>
      </w:r>
      <w:r w:rsidR="00000000">
        <w:instrText xml:space="preserve"> SEQ Figure \* ARABIC </w:instrText>
      </w:r>
      <w:r w:rsidR="00000000">
        <w:fldChar w:fldCharType="separate"/>
      </w:r>
      <w:r w:rsidR="00242E7D">
        <w:rPr>
          <w:noProof/>
        </w:rPr>
        <w:t>10</w:t>
      </w:r>
      <w:r w:rsidR="00000000">
        <w:rPr>
          <w:noProof/>
        </w:rPr>
        <w:fldChar w:fldCharType="end"/>
      </w:r>
      <w:bookmarkEnd w:id="25"/>
      <w:r>
        <w:t>: Modifications done to the platform</w:t>
      </w:r>
      <w:r w:rsidR="003E58E2">
        <w:t xml:space="preserve"> along with required tests</w:t>
      </w:r>
      <w:r>
        <w:t xml:space="preserve">. These include developing a new NMR rack which is compatible in both </w:t>
      </w:r>
      <w:proofErr w:type="spellStart"/>
      <w:r>
        <w:t>ChemSpeed</w:t>
      </w:r>
      <w:proofErr w:type="spellEnd"/>
      <w:r>
        <w:t xml:space="preserve"> and NMR platforms, a spacer to ensure compatibility between </w:t>
      </w:r>
      <w:proofErr w:type="spellStart"/>
      <w:r>
        <w:t>ChemSpeed</w:t>
      </w:r>
      <w:proofErr w:type="spellEnd"/>
      <w:r>
        <w:t xml:space="preserve"> and shaker rack, an MS spacer so that LCMS racks can be used in the </w:t>
      </w:r>
      <w:proofErr w:type="spellStart"/>
      <w:r>
        <w:t>ChemSpeed</w:t>
      </w:r>
      <w:proofErr w:type="spellEnd"/>
      <w:r>
        <w:t xml:space="preserve"> platform, a computer with internet connection connected to the </w:t>
      </w:r>
      <w:proofErr w:type="spellStart"/>
      <w:r>
        <w:t>ChemSpeed</w:t>
      </w:r>
      <w:proofErr w:type="spellEnd"/>
      <w:r w:rsidR="00FA1FBB">
        <w:t xml:space="preserve">, </w:t>
      </w:r>
      <w:r>
        <w:t>labelling of shaker rack areas to their corresponding reagents</w:t>
      </w:r>
      <w:r w:rsidR="00FA1FBB">
        <w:t xml:space="preserve">, </w:t>
      </w:r>
      <w:r w:rsidR="00732668">
        <w:t xml:space="preserve">and </w:t>
      </w:r>
      <w:r w:rsidR="00FA1FBB">
        <w:t xml:space="preserve">testing reagent solubilities in acetonitrile </w:t>
      </w:r>
      <w:r w:rsidR="00732668">
        <w:t xml:space="preserve">and / </w:t>
      </w:r>
      <w:r w:rsidR="00FA1FBB">
        <w:t>or dichloromethane</w:t>
      </w:r>
      <w:r>
        <w:t>.</w:t>
      </w:r>
      <w:r w:rsidR="00F12DD2">
        <w:t xml:space="preserve"> </w:t>
      </w:r>
      <w:r w:rsidR="001823B0">
        <w:t>Pictures in yellow show</w:t>
      </w:r>
      <w:r w:rsidR="00193AFC">
        <w:t>:</w:t>
      </w:r>
      <w:r w:rsidR="001823B0">
        <w:t xml:space="preserve"> the inhouse developed and built NMR rack (top left)</w:t>
      </w:r>
      <w:r w:rsidR="00193AFC">
        <w:t>;</w:t>
      </w:r>
      <w:r w:rsidR="001823B0">
        <w:t xml:space="preserve"> the 3D printed NMR rack adapter (top right)</w:t>
      </w:r>
      <w:r w:rsidR="00193AFC">
        <w:t>;</w:t>
      </w:r>
      <w:r w:rsidR="001823B0">
        <w:t xml:space="preserve"> the NMR rack </w:t>
      </w:r>
      <w:r w:rsidR="00FA1FBB">
        <w:t xml:space="preserve">and adapter </w:t>
      </w:r>
      <w:r w:rsidR="001823B0">
        <w:t xml:space="preserve">in the </w:t>
      </w:r>
      <w:proofErr w:type="spellStart"/>
      <w:r w:rsidR="001823B0">
        <w:t>ChemSpeed</w:t>
      </w:r>
      <w:proofErr w:type="spellEnd"/>
      <w:r w:rsidR="001823B0">
        <w:t xml:space="preserve"> platform (bottom left)</w:t>
      </w:r>
      <w:r w:rsidR="00193AFC">
        <w:t>;</w:t>
      </w:r>
      <w:r w:rsidR="001823B0">
        <w:t xml:space="preserve"> </w:t>
      </w:r>
      <w:r w:rsidR="00732668">
        <w:t xml:space="preserve">and </w:t>
      </w:r>
      <w:r w:rsidR="001823B0">
        <w:t>the NMR rack in the NMR machine (bottom right)</w:t>
      </w:r>
      <w:r w:rsidR="00732668">
        <w:t>.</w:t>
      </w:r>
      <w:r w:rsidR="001823B0">
        <w:t xml:space="preserve"> Pictures in Green show the gap between the shaker rack and the </w:t>
      </w:r>
      <w:proofErr w:type="spellStart"/>
      <w:r w:rsidR="001823B0">
        <w:t>ChemSpeed</w:t>
      </w:r>
      <w:proofErr w:type="spellEnd"/>
      <w:r w:rsidR="001823B0">
        <w:t xml:space="preserve"> rack support (top left)</w:t>
      </w:r>
      <w:r w:rsidR="00193AFC">
        <w:t>;</w:t>
      </w:r>
      <w:r w:rsidR="001823B0">
        <w:t xml:space="preserve"> the 3D printed spacer (top right)</w:t>
      </w:r>
      <w:r w:rsidR="00193AFC">
        <w:t>;</w:t>
      </w:r>
      <w:r w:rsidR="001823B0">
        <w:t xml:space="preserve"> and the spacer wedged between shaker rack and support (bottom left).</w:t>
      </w:r>
      <w:r w:rsidR="003F49D1">
        <w:t xml:space="preserve"> Pictures in red show</w:t>
      </w:r>
      <w:r w:rsidR="00193AFC">
        <w:t>:</w:t>
      </w:r>
      <w:r w:rsidR="003F49D1">
        <w:t xml:space="preserve"> the LCMS spacer (top left)</w:t>
      </w:r>
      <w:r w:rsidR="00193AFC">
        <w:t>;</w:t>
      </w:r>
      <w:r w:rsidR="003F49D1">
        <w:t xml:space="preserve"> the</w:t>
      </w:r>
      <w:r w:rsidR="000C5336">
        <w:t xml:space="preserve"> LCMS rack stacked on the space</w:t>
      </w:r>
      <w:r w:rsidR="00FA1FBB">
        <w:t>r</w:t>
      </w:r>
      <w:r w:rsidR="000C5336">
        <w:t xml:space="preserve"> next to the original </w:t>
      </w:r>
      <w:proofErr w:type="spellStart"/>
      <w:r w:rsidR="000C5336">
        <w:t>ChemSpeed</w:t>
      </w:r>
      <w:proofErr w:type="spellEnd"/>
      <w:r w:rsidR="000C5336">
        <w:t xml:space="preserve"> LCMS rack</w:t>
      </w:r>
      <w:r w:rsidR="003F49D1">
        <w:t xml:space="preserve"> (top right)</w:t>
      </w:r>
      <w:r w:rsidR="00193AFC">
        <w:t>;</w:t>
      </w:r>
      <w:r w:rsidR="003F49D1">
        <w:t xml:space="preserve"> the spacer and LCMS rack in the </w:t>
      </w:r>
      <w:proofErr w:type="spellStart"/>
      <w:r w:rsidR="003F49D1">
        <w:t>ChemSpeed</w:t>
      </w:r>
      <w:proofErr w:type="spellEnd"/>
      <w:r w:rsidR="003F49D1">
        <w:t xml:space="preserve"> (bottom left)</w:t>
      </w:r>
      <w:r w:rsidR="00193AFC">
        <w:t>;</w:t>
      </w:r>
      <w:r w:rsidR="003F49D1">
        <w:t xml:space="preserve"> and the LCMS rack in the LCMS machine (bottom right). Pictures in blue show</w:t>
      </w:r>
      <w:r w:rsidR="00193AFC">
        <w:t>:</w:t>
      </w:r>
      <w:r w:rsidR="003F49D1">
        <w:t xml:space="preserve"> the external p</w:t>
      </w:r>
      <w:r w:rsidR="000E6474">
        <w:t>c</w:t>
      </w:r>
      <w:r w:rsidR="003F49D1">
        <w:t xml:space="preserve"> connected to the </w:t>
      </w:r>
      <w:proofErr w:type="spellStart"/>
      <w:r w:rsidR="003F49D1">
        <w:t>ChemSpeed</w:t>
      </w:r>
      <w:proofErr w:type="spellEnd"/>
      <w:r w:rsidR="003F49D1">
        <w:t xml:space="preserve"> (top left)</w:t>
      </w:r>
      <w:r w:rsidR="00193AFC">
        <w:t>;</w:t>
      </w:r>
      <w:r w:rsidR="003F49D1">
        <w:t xml:space="preserve"> the labelled areas in the shaker rack (top right)</w:t>
      </w:r>
      <w:r w:rsidR="00193AFC">
        <w:t xml:space="preserve">; </w:t>
      </w:r>
      <w:r w:rsidR="00FA1FBB">
        <w:t>some of</w:t>
      </w:r>
      <w:r w:rsidR="003F49D1">
        <w:t xml:space="preserve"> the corresponding labelled reagents (bottom left)</w:t>
      </w:r>
      <w:r w:rsidR="00193AFC">
        <w:t>;</w:t>
      </w:r>
      <w:r w:rsidR="00065991">
        <w:t xml:space="preserve"> and </w:t>
      </w:r>
      <w:r w:rsidR="00FA1FBB">
        <w:t xml:space="preserve">some </w:t>
      </w:r>
      <w:r w:rsidR="00065991">
        <w:t>reagent solubility test (bottom right).</w:t>
      </w:r>
      <w:r w:rsidR="00CC3B7F">
        <w:t xml:space="preserve"> </w:t>
      </w:r>
    </w:p>
    <w:p w14:paraId="38640017" w14:textId="73B7CF96" w:rsidR="00AD1027" w:rsidRDefault="00AD1027" w:rsidP="00735F51">
      <w:r>
        <w:t xml:space="preserve">The </w:t>
      </w:r>
      <w:proofErr w:type="spellStart"/>
      <w:r>
        <w:t>ChemSpeed</w:t>
      </w:r>
      <w:proofErr w:type="spellEnd"/>
      <w:r>
        <w:t xml:space="preserve"> platform is controlled by an old computer running windows 7 with no internet connection. To be able to run the scheduling programme, an internet connection for cross platform communication along with an updated version of windows</w:t>
      </w:r>
      <w:r w:rsidR="001E1414">
        <w:t xml:space="preserve"> </w:t>
      </w:r>
      <w:r w:rsidR="001E6653">
        <w:t xml:space="preserve">was </w:t>
      </w:r>
      <w:r>
        <w:t xml:space="preserve">required. This was </w:t>
      </w:r>
      <w:r w:rsidR="001E6653">
        <w:t xml:space="preserve">addressed </w:t>
      </w:r>
      <w:r>
        <w:t xml:space="preserve">by adding an external </w:t>
      </w:r>
      <w:r w:rsidR="001E1414">
        <w:t>pc</w:t>
      </w:r>
      <w:r>
        <w:t>, and creating a local network with</w:t>
      </w:r>
      <w:r w:rsidR="0060412D">
        <w:t xml:space="preserve"> the</w:t>
      </w:r>
      <w:r>
        <w:t xml:space="preserve"> </w:t>
      </w:r>
      <w:proofErr w:type="spellStart"/>
      <w:r>
        <w:t>ChemSpeed</w:t>
      </w:r>
      <w:proofErr w:type="spellEnd"/>
      <w:r>
        <w:t xml:space="preserve"> pc. </w:t>
      </w:r>
    </w:p>
    <w:p w14:paraId="095B04E4" w14:textId="53912806" w:rsidR="00AD1027" w:rsidRDefault="001E6653" w:rsidP="00735F51">
      <w:r w:rsidRPr="001E6653">
        <w:rPr>
          <w:vertAlign w:val="superscript"/>
        </w:rPr>
        <w:t>1</w:t>
      </w:r>
      <w:r>
        <w:t xml:space="preserve">H </w:t>
      </w:r>
      <w:r w:rsidR="00AD1027">
        <w:t xml:space="preserve">NMR </w:t>
      </w:r>
      <w:r>
        <w:t xml:space="preserve">spectroscopy </w:t>
      </w:r>
      <w:r w:rsidR="00AD1027">
        <w:t>is used to analys</w:t>
      </w:r>
      <w:r w:rsidR="00912344">
        <w:t>e</w:t>
      </w:r>
      <w:r w:rsidR="00AD1027">
        <w:t xml:space="preserve"> </w:t>
      </w:r>
      <w:r w:rsidR="006C6D11">
        <w:t xml:space="preserve">these </w:t>
      </w:r>
      <w:r w:rsidR="00AD1027">
        <w:t>reactions. Therefore</w:t>
      </w:r>
      <w:r w:rsidR="00573288">
        <w:t>,</w:t>
      </w:r>
      <w:r w:rsidR="00AD1027">
        <w:t xml:space="preserve"> an NMR sample rack </w:t>
      </w:r>
      <w:r w:rsidR="00573288">
        <w:t xml:space="preserve">compatible with </w:t>
      </w:r>
      <w:r>
        <w:t>both our benchtop</w:t>
      </w:r>
      <w:r w:rsidR="00573288">
        <w:t xml:space="preserve"> NMR and </w:t>
      </w:r>
      <w:r>
        <w:t xml:space="preserve">our </w:t>
      </w:r>
      <w:proofErr w:type="spellStart"/>
      <w:r w:rsidR="00573288">
        <w:t>ChemSpeed</w:t>
      </w:r>
      <w:proofErr w:type="spellEnd"/>
      <w:r w:rsidR="00573288">
        <w:t xml:space="preserve"> platforms was developed and built from in house 3D printed parts, and in house cut aluminium sheets</w:t>
      </w:r>
      <w:r w:rsidR="009E61D5">
        <w:t xml:space="preserve"> (</w:t>
      </w:r>
      <w:r w:rsidR="009E61D5">
        <w:fldChar w:fldCharType="begin"/>
      </w:r>
      <w:r w:rsidR="009E61D5">
        <w:instrText xml:space="preserve"> REF _Ref169092263 \h </w:instrText>
      </w:r>
      <w:r w:rsidR="009E61D5">
        <w:fldChar w:fldCharType="separate"/>
      </w:r>
      <w:r w:rsidR="00242E7D">
        <w:t xml:space="preserve">Figure </w:t>
      </w:r>
      <w:r w:rsidR="00242E7D">
        <w:rPr>
          <w:noProof/>
        </w:rPr>
        <w:t>10</w:t>
      </w:r>
      <w:r w:rsidR="009E61D5">
        <w:fldChar w:fldCharType="end"/>
      </w:r>
      <w:r w:rsidR="009E61D5">
        <w:t>)</w:t>
      </w:r>
      <w:r w:rsidR="00573288">
        <w:t xml:space="preserve">. </w:t>
      </w:r>
      <w:ins w:id="26" w:author="Ayme, Jean-François" w:date="2024-07-29T18:56:00Z" w16du:dateUtc="2024-07-29T17:56:00Z">
        <w:r w:rsidR="00AB0508">
          <w:t xml:space="preserve">This rack enabled </w:t>
        </w:r>
      </w:ins>
      <w:del w:id="27" w:author="Ayme, Jean-François" w:date="2024-07-29T18:56:00Z" w16du:dateUtc="2024-07-29T17:56:00Z">
        <w:r w:rsidR="00573288" w:rsidDel="00AB0508">
          <w:delText xml:space="preserve">, </w:delText>
        </w:r>
      </w:del>
      <w:r>
        <w:t xml:space="preserve">an aliquot of the reaction </w:t>
      </w:r>
      <w:r w:rsidR="006C6D11">
        <w:t xml:space="preserve">mixture </w:t>
      </w:r>
      <w:ins w:id="28" w:author="Ayme, Jean-François" w:date="2024-07-29T18:56:00Z" w16du:dateUtc="2024-07-29T17:56:00Z">
        <w:r w:rsidR="00AB0508">
          <w:t>to</w:t>
        </w:r>
      </w:ins>
      <w:del w:id="29" w:author="Ayme, Jean-François" w:date="2024-07-29T18:56:00Z" w16du:dateUtc="2024-07-29T17:56:00Z">
        <w:r w:rsidR="00573288" w:rsidDel="00AB0508">
          <w:delText>will</w:delText>
        </w:r>
      </w:del>
      <w:r w:rsidR="00573288">
        <w:t xml:space="preserve"> be </w:t>
      </w:r>
      <w:r w:rsidR="00912344">
        <w:t>dispensed</w:t>
      </w:r>
      <w:r w:rsidR="00573288">
        <w:t xml:space="preserve"> via a hole in the </w:t>
      </w:r>
      <w:r>
        <w:t xml:space="preserve">cap of the </w:t>
      </w:r>
      <w:r w:rsidR="00573288">
        <w:t xml:space="preserve">NMR tubes </w:t>
      </w:r>
      <w:ins w:id="30" w:author="Ayme, Jean-François" w:date="2024-07-29T18:57:00Z" w16du:dateUtc="2024-07-29T17:57:00Z">
        <w:r w:rsidR="00AB0508">
          <w:t>using</w:t>
        </w:r>
      </w:ins>
      <w:del w:id="31" w:author="Ayme, Jean-François" w:date="2024-07-29T18:57:00Z" w16du:dateUtc="2024-07-29T17:57:00Z">
        <w:r w:rsidR="00573288" w:rsidDel="00AB0508">
          <w:delText>via</w:delText>
        </w:r>
      </w:del>
      <w:r w:rsidR="00573288">
        <w:t xml:space="preserve"> the </w:t>
      </w:r>
      <w:proofErr w:type="spellStart"/>
      <w:r w:rsidR="00573288">
        <w:t>ChemSpeed</w:t>
      </w:r>
      <w:proofErr w:type="spellEnd"/>
      <w:r w:rsidR="00573288">
        <w:t xml:space="preserve"> liquid handler </w:t>
      </w:r>
      <w:r w:rsidR="006C6D11">
        <w:t>needle and syringe</w:t>
      </w:r>
      <w:r w:rsidR="00573288">
        <w:t xml:space="preserve">. This requires </w:t>
      </w:r>
      <w:r w:rsidR="005B443C">
        <w:t xml:space="preserve">extreme precision on the position of both the NMR tubes and the </w:t>
      </w:r>
      <w:proofErr w:type="spellStart"/>
      <w:r w:rsidR="005B443C">
        <w:t>Chemspeed</w:t>
      </w:r>
      <w:proofErr w:type="spellEnd"/>
      <w:r w:rsidR="005B443C">
        <w:t xml:space="preserve"> needle</w:t>
      </w:r>
      <w:r w:rsidR="005E26DA">
        <w:t xml:space="preserve"> for reliable dispensing</w:t>
      </w:r>
      <w:r w:rsidR="001A6680">
        <w:t>. To gain perspective</w:t>
      </w:r>
      <w:r w:rsidR="00836CED">
        <w:t>,</w:t>
      </w:r>
      <w:r w:rsidR="001A6680">
        <w:t xml:space="preserve"> the hole on the lid is </w:t>
      </w:r>
      <w:r w:rsidR="00836CED" w:rsidRPr="00836CED">
        <w:t>3</w:t>
      </w:r>
      <w:r w:rsidR="001A6680" w:rsidRPr="001A6680">
        <w:rPr>
          <w:color w:val="FF0000"/>
        </w:rPr>
        <w:t xml:space="preserve"> </w:t>
      </w:r>
      <w:r w:rsidR="001A6680">
        <w:t xml:space="preserve">mm </w:t>
      </w:r>
      <w:r w:rsidR="00836CED">
        <w:t xml:space="preserve">in diameter </w:t>
      </w:r>
      <w:r w:rsidR="001A6680">
        <w:t xml:space="preserve">and the thickness of the needle is </w:t>
      </w:r>
      <w:r w:rsidR="00836CED">
        <w:t>1.3</w:t>
      </w:r>
      <w:r w:rsidR="00836CED">
        <w:rPr>
          <w:color w:val="FF0000"/>
        </w:rPr>
        <w:t xml:space="preserve"> </w:t>
      </w:r>
      <w:r w:rsidR="001A6680">
        <w:t>mm.</w:t>
      </w:r>
      <w:r w:rsidR="005E26DA">
        <w:t xml:space="preserve"> The newly designed rack adapter holds the NMR rack from the top, much like the NMR machine (</w:t>
      </w:r>
      <w:r w:rsidR="005E26DA">
        <w:fldChar w:fldCharType="begin"/>
      </w:r>
      <w:r w:rsidR="005E26DA">
        <w:instrText xml:space="preserve"> REF _Ref169095570 \h </w:instrText>
      </w:r>
      <w:r w:rsidR="005E26DA">
        <w:fldChar w:fldCharType="separate"/>
      </w:r>
      <w:r w:rsidR="00242E7D">
        <w:t xml:space="preserve">Figure </w:t>
      </w:r>
      <w:r w:rsidR="00242E7D">
        <w:rPr>
          <w:noProof/>
        </w:rPr>
        <w:t>9</w:t>
      </w:r>
      <w:r w:rsidR="005E26DA">
        <w:fldChar w:fldCharType="end"/>
      </w:r>
      <w:r w:rsidR="005E26DA">
        <w:t xml:space="preserve">), reducing the degrees of freedom between the </w:t>
      </w:r>
      <w:proofErr w:type="spellStart"/>
      <w:r w:rsidR="005E26DA">
        <w:t>ChemSpeed</w:t>
      </w:r>
      <w:proofErr w:type="spellEnd"/>
      <w:r w:rsidR="005E26DA">
        <w:t xml:space="preserve"> rack support and the NMR tube hole. </w:t>
      </w:r>
      <w:r w:rsidR="000B372D">
        <w:t xml:space="preserve">Tests were done to ensure tight fit </w:t>
      </w:r>
      <w:r w:rsidR="000B372D">
        <w:lastRenderedPageBreak/>
        <w:t>tolerances</w:t>
      </w:r>
      <w:r w:rsidR="00573288">
        <w:t xml:space="preserve"> </w:t>
      </w:r>
      <w:r w:rsidR="00E141F3">
        <w:t xml:space="preserve">between </w:t>
      </w:r>
      <w:proofErr w:type="spellStart"/>
      <w:r w:rsidR="000B372D">
        <w:t>ChemSpeed</w:t>
      </w:r>
      <w:proofErr w:type="spellEnd"/>
      <w:r w:rsidR="000B372D">
        <w:t xml:space="preserve"> rack support, NMR rack adapter and NMR racks. </w:t>
      </w:r>
      <w:r w:rsidR="00367FD8">
        <w:t>These modifications allowed for the reliable automated dispensing of samples to NMR tubes.</w:t>
      </w:r>
    </w:p>
    <w:p w14:paraId="08F1EE02" w14:textId="722E511D" w:rsidR="00367FD8" w:rsidRDefault="00367FD8" w:rsidP="005E26DA">
      <w:r>
        <w:t xml:space="preserve">To reduce setup times, an LCMS spacer </w:t>
      </w:r>
      <w:r w:rsidR="00D76045">
        <w:t xml:space="preserve">was designed and 3D printed. The original </w:t>
      </w:r>
      <w:proofErr w:type="spellStart"/>
      <w:r w:rsidR="00D76045">
        <w:t>ChemSpeed</w:t>
      </w:r>
      <w:proofErr w:type="spellEnd"/>
      <w:r w:rsidR="00D76045">
        <w:t xml:space="preserve"> LCMS </w:t>
      </w:r>
      <w:r w:rsidR="005E26DA">
        <w:t xml:space="preserve">vial </w:t>
      </w:r>
      <w:r w:rsidR="00D76045">
        <w:t xml:space="preserve">rack is incompatible </w:t>
      </w:r>
      <w:r w:rsidR="005E26DA">
        <w:t>with our mass spectrometer.</w:t>
      </w:r>
      <w:r w:rsidR="00D76045">
        <w:t xml:space="preserve"> </w:t>
      </w:r>
      <w:r w:rsidR="005E26DA">
        <w:t>T</w:t>
      </w:r>
      <w:r w:rsidR="00D76045">
        <w:t xml:space="preserve">o mitigate this, a standard LCMS </w:t>
      </w:r>
      <w:r w:rsidR="005E26DA">
        <w:t xml:space="preserve">vial </w:t>
      </w:r>
      <w:r w:rsidR="00D76045">
        <w:t xml:space="preserve">rack </w:t>
      </w:r>
      <w:r w:rsidR="005E26DA">
        <w:t xml:space="preserve">compatible with our spectrometer was used </w:t>
      </w:r>
      <w:r w:rsidR="00D76045">
        <w:t xml:space="preserve">in conjunction with </w:t>
      </w:r>
      <w:r w:rsidR="005E26DA">
        <w:t xml:space="preserve">a </w:t>
      </w:r>
      <w:r w:rsidR="00FF6F0B">
        <w:t>custom-made</w:t>
      </w:r>
      <w:r w:rsidR="005E26DA">
        <w:t xml:space="preserve"> spacer to fit the requirement of the </w:t>
      </w:r>
      <w:proofErr w:type="spellStart"/>
      <w:r w:rsidR="005E26DA">
        <w:t>Chem</w:t>
      </w:r>
      <w:r w:rsidR="00FF6F0B">
        <w:t>S</w:t>
      </w:r>
      <w:r w:rsidR="005E26DA">
        <w:t>peed</w:t>
      </w:r>
      <w:proofErr w:type="spellEnd"/>
      <w:r w:rsidR="005E26DA">
        <w:t xml:space="preserve"> platform </w:t>
      </w:r>
      <w:r w:rsidR="009E61D5">
        <w:t>(</w:t>
      </w:r>
      <w:r w:rsidR="009E61D5">
        <w:fldChar w:fldCharType="begin"/>
      </w:r>
      <w:r w:rsidR="009E61D5">
        <w:instrText xml:space="preserve"> REF _Ref169092263 \h </w:instrText>
      </w:r>
      <w:r w:rsidR="009E61D5">
        <w:fldChar w:fldCharType="separate"/>
      </w:r>
      <w:r w:rsidR="00242E7D">
        <w:t xml:space="preserve">Figure </w:t>
      </w:r>
      <w:r w:rsidR="00242E7D">
        <w:rPr>
          <w:noProof/>
        </w:rPr>
        <w:t>10</w:t>
      </w:r>
      <w:r w:rsidR="009E61D5">
        <w:fldChar w:fldCharType="end"/>
      </w:r>
      <w:r w:rsidR="009E61D5">
        <w:t>)</w:t>
      </w:r>
      <w:r w:rsidR="00D76045">
        <w:t xml:space="preserve">. </w:t>
      </w:r>
      <w:r w:rsidR="005E26DA">
        <w:t>Following this modification, during a run</w:t>
      </w:r>
      <w:r w:rsidR="00D76045">
        <w:t xml:space="preserve">, LCMS vials do not have to be transferred between </w:t>
      </w:r>
      <w:r w:rsidR="005E26DA">
        <w:t xml:space="preserve">two different LCMS vial </w:t>
      </w:r>
      <w:r w:rsidR="00D76045">
        <w:t>racks and the standard rack can be directly taken</w:t>
      </w:r>
      <w:r w:rsidR="00A410EE">
        <w:t xml:space="preserve"> </w:t>
      </w:r>
      <w:r w:rsidR="00840B2E">
        <w:t xml:space="preserve">from the </w:t>
      </w:r>
      <w:proofErr w:type="spellStart"/>
      <w:r w:rsidR="00A410EE">
        <w:t>ChemSpeed</w:t>
      </w:r>
      <w:proofErr w:type="spellEnd"/>
      <w:r w:rsidR="00D76045">
        <w:t xml:space="preserve"> to the LCMS machine to run MS experiments.</w:t>
      </w:r>
    </w:p>
    <w:p w14:paraId="75508541" w14:textId="2585389C" w:rsidR="002F292C" w:rsidRDefault="00D02F69" w:rsidP="002F292C">
      <w:r>
        <w:t>T</w:t>
      </w:r>
      <w:r w:rsidR="00D76045">
        <w:t>o fully dissolve reagents in</w:t>
      </w:r>
      <w:r w:rsidR="00840B2E">
        <w:t xml:space="preserve"> solvents</w:t>
      </w:r>
      <w:r w:rsidR="00D76045">
        <w:t xml:space="preserve">, two shaker racks were taken from </w:t>
      </w:r>
      <w:r>
        <w:t xml:space="preserve">a </w:t>
      </w:r>
      <w:proofErr w:type="spellStart"/>
      <w:r>
        <w:t>ChemSpeed</w:t>
      </w:r>
      <w:proofErr w:type="spellEnd"/>
      <w:r>
        <w:t xml:space="preserve"> ISYNTH platform and retrofitted to the SWING platform used by our workflow, thus allowing for vial agitation.</w:t>
      </w:r>
      <w:r w:rsidR="00D76045">
        <w:t xml:space="preserve"> To make the racks </w:t>
      </w:r>
      <w:proofErr w:type="spellStart"/>
      <w:r w:rsidR="0089359F">
        <w:t>ChemSpeed</w:t>
      </w:r>
      <w:proofErr w:type="spellEnd"/>
      <w:r w:rsidR="0089359F">
        <w:t xml:space="preserve"> Swing </w:t>
      </w:r>
      <w:r w:rsidR="00D76045">
        <w:t xml:space="preserve">compatible, spacers that fit between the shaker rack and the </w:t>
      </w:r>
      <w:r w:rsidR="0089359F">
        <w:t xml:space="preserve">rack </w:t>
      </w:r>
      <w:r w:rsidR="00D76045">
        <w:t>support</w:t>
      </w:r>
      <w:r w:rsidR="0089359F">
        <w:t xml:space="preserve"> </w:t>
      </w:r>
      <w:r>
        <w:t xml:space="preserve">of the SWING </w:t>
      </w:r>
      <w:r w:rsidR="00D76045">
        <w:t>were designed and 3D printed</w:t>
      </w:r>
      <w:r w:rsidR="009E61D5">
        <w:t xml:space="preserve"> (</w:t>
      </w:r>
      <w:r w:rsidR="009E61D5">
        <w:fldChar w:fldCharType="begin"/>
      </w:r>
      <w:r w:rsidR="009E61D5">
        <w:instrText xml:space="preserve"> REF _Ref169092263 \h </w:instrText>
      </w:r>
      <w:r w:rsidR="009E61D5">
        <w:fldChar w:fldCharType="separate"/>
      </w:r>
      <w:r w:rsidR="00242E7D">
        <w:t xml:space="preserve">Figure </w:t>
      </w:r>
      <w:r w:rsidR="00242E7D">
        <w:rPr>
          <w:noProof/>
        </w:rPr>
        <w:t>10</w:t>
      </w:r>
      <w:r w:rsidR="009E61D5">
        <w:fldChar w:fldCharType="end"/>
      </w:r>
      <w:r w:rsidR="009E61D5">
        <w:t>)</w:t>
      </w:r>
      <w:r w:rsidR="00D76045">
        <w:t>. Spacers keep the shaker racks held to the support rack</w:t>
      </w:r>
      <w:r>
        <w:t>,</w:t>
      </w:r>
      <w:r w:rsidR="00D76045">
        <w:t xml:space="preserve"> </w:t>
      </w:r>
      <w:r w:rsidR="00466892">
        <w:t>removing</w:t>
      </w:r>
      <w:r w:rsidR="00D76045">
        <w:t xml:space="preserve"> the need to recalibrate shaker vial locations after reach run.</w:t>
      </w:r>
    </w:p>
    <w:p w14:paraId="7954F3A3" w14:textId="77777777" w:rsidR="000407FD" w:rsidRDefault="000407FD" w:rsidP="000407FD">
      <w:pPr>
        <w:keepNext/>
      </w:pPr>
      <w:r>
        <w:rPr>
          <w:noProof/>
        </w:rPr>
        <w:lastRenderedPageBreak/>
        <w:drawing>
          <wp:inline distT="0" distB="0" distL="0" distR="0" wp14:anchorId="022FF383" wp14:editId="69F97AEA">
            <wp:extent cx="4922520" cy="6959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lubilityTe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2676" cy="6973663"/>
                    </a:xfrm>
                    <a:prstGeom prst="rect">
                      <a:avLst/>
                    </a:prstGeom>
                  </pic:spPr>
                </pic:pic>
              </a:graphicData>
            </a:graphic>
          </wp:inline>
        </w:drawing>
      </w:r>
    </w:p>
    <w:p w14:paraId="2238BFCB" w14:textId="5791313A" w:rsidR="003762B1" w:rsidRDefault="000407FD" w:rsidP="000407FD">
      <w:pPr>
        <w:pStyle w:val="Caption"/>
      </w:pPr>
      <w:bookmarkStart w:id="32" w:name="_Ref171187249"/>
      <w:r>
        <w:t xml:space="preserve">Table </w:t>
      </w:r>
      <w:r w:rsidR="00000000">
        <w:fldChar w:fldCharType="begin"/>
      </w:r>
      <w:r w:rsidR="00000000">
        <w:instrText xml:space="preserve"> SEQ Table \* ARABIC </w:instrText>
      </w:r>
      <w:r w:rsidR="00000000">
        <w:fldChar w:fldCharType="separate"/>
      </w:r>
      <w:r w:rsidR="00242E7D">
        <w:rPr>
          <w:noProof/>
        </w:rPr>
        <w:t>1</w:t>
      </w:r>
      <w:r w:rsidR="00000000">
        <w:rPr>
          <w:noProof/>
        </w:rPr>
        <w:fldChar w:fldCharType="end"/>
      </w:r>
      <w:bookmarkEnd w:id="32"/>
      <w:r>
        <w:t xml:space="preserve">: A table showing </w:t>
      </w:r>
      <w:r w:rsidR="00ED7539">
        <w:t xml:space="preserve">how reagent solubilities were screened. The first screening checks for reagent solubility in the main solvent, that is, pure acetonitrile. Reagents that fail this screening are then tested </w:t>
      </w:r>
      <w:r w:rsidR="008C1227">
        <w:t xml:space="preserve">sequentially </w:t>
      </w:r>
      <w:r w:rsidR="00ED7539">
        <w:t xml:space="preserve">in different </w:t>
      </w:r>
      <w:proofErr w:type="spellStart"/>
      <w:r w:rsidR="00ED7539">
        <w:t>dichloromethane:acetonitrile</w:t>
      </w:r>
      <w:proofErr w:type="spellEnd"/>
      <w:r w:rsidR="00ED7539">
        <w:t xml:space="preserve"> ratios (1:0, 2:1, 3:1, 1:1, 1:2, 1:3)</w:t>
      </w:r>
      <w:r w:rsidR="0059405C">
        <w:t>, to minimize the number of experiments to run</w:t>
      </w:r>
      <w:r w:rsidR="00ED7539">
        <w:t>.</w:t>
      </w:r>
      <w:r w:rsidR="008C1227">
        <w:t xml:space="preserve"> </w:t>
      </w:r>
      <w:r w:rsidR="00ED7539">
        <w:t>Solubilities were test at concentrations, similar to the ones used in the workflow (20mM for metals, 20mM for amines, and 40mM for aldehydes). Reagents in bold failed both solubility screenings, and hence, were omitted from the reagent library.</w:t>
      </w:r>
    </w:p>
    <w:p w14:paraId="61E0070C" w14:textId="209D44AE" w:rsidR="00065991" w:rsidRDefault="00FF6F0B" w:rsidP="00461EDB">
      <w:r>
        <w:t xml:space="preserve">Reagent solubility tests were carried out to ensure reliable robotic handling and clean spectra acquisition. Fully dissolved reagents </w:t>
      </w:r>
      <w:ins w:id="33" w:author="Ayme, Jean-François" w:date="2024-07-29T19:00:00Z" w16du:dateUtc="2024-07-29T18:00:00Z">
        <w:r w:rsidR="00A950A2">
          <w:t xml:space="preserve">is paramount as </w:t>
        </w:r>
      </w:ins>
      <w:ins w:id="34" w:author="Ayme, Jean-François" w:date="2024-07-29T19:01:00Z" w16du:dateUtc="2024-07-29T18:01:00Z">
        <w:r w:rsidR="00A950A2">
          <w:t xml:space="preserve">lack (or partial solubilisation) of the reagents while preparing and dispensing the stock </w:t>
        </w:r>
      </w:ins>
      <w:ins w:id="35" w:author="Ayme, Jean-François" w:date="2024-07-29T19:02:00Z" w16du:dateUtc="2024-07-29T18:02:00Z">
        <w:r w:rsidR="00A950A2">
          <w:t>solutions</w:t>
        </w:r>
      </w:ins>
      <w:ins w:id="36" w:author="Ayme, Jean-François" w:date="2024-07-29T19:01:00Z" w16du:dateUtc="2024-07-29T18:01:00Z">
        <w:r w:rsidR="00A950A2">
          <w:t xml:space="preserve"> wou</w:t>
        </w:r>
      </w:ins>
      <w:ins w:id="37" w:author="Ayme, Jean-François" w:date="2024-07-29T19:02:00Z" w16du:dateUtc="2024-07-29T18:02:00Z">
        <w:r w:rsidR="00A950A2">
          <w:t xml:space="preserve">ld </w:t>
        </w:r>
      </w:ins>
      <w:ins w:id="38" w:author="Ayme, Jean-François" w:date="2024-07-29T19:00:00Z" w16du:dateUtc="2024-07-29T18:00:00Z">
        <w:r w:rsidR="00A950A2">
          <w:t xml:space="preserve">lead to </w:t>
        </w:r>
      </w:ins>
      <w:ins w:id="39" w:author="Ayme, Jean-François" w:date="2024-07-29T19:02:00Z" w16du:dateUtc="2024-07-29T18:02:00Z">
        <w:r w:rsidR="00A950A2">
          <w:t>unrealisable</w:t>
        </w:r>
      </w:ins>
      <w:ins w:id="40" w:author="Ayme, Jean-François" w:date="2024-07-29T19:00:00Z" w16du:dateUtc="2024-07-29T18:00:00Z">
        <w:r w:rsidR="00A950A2">
          <w:t xml:space="preserve"> </w:t>
        </w:r>
      </w:ins>
      <w:ins w:id="41" w:author="Ayme, Jean-François" w:date="2024-07-29T19:02:00Z" w16du:dateUtc="2024-07-29T18:02:00Z">
        <w:r w:rsidR="00A950A2">
          <w:t xml:space="preserve">amount </w:t>
        </w:r>
      </w:ins>
      <w:ins w:id="42" w:author="Ayme, Jean-François" w:date="2024-07-29T19:00:00Z" w16du:dateUtc="2024-07-29T18:00:00Z">
        <w:r w:rsidR="00A950A2">
          <w:t xml:space="preserve">of the reagents </w:t>
        </w:r>
      </w:ins>
      <w:ins w:id="43" w:author="Ayme, Jean-François" w:date="2024-07-29T19:02:00Z" w16du:dateUtc="2024-07-29T18:02:00Z">
        <w:r w:rsidR="00A950A2">
          <w:t xml:space="preserve">being dispensed, leading to </w:t>
        </w:r>
      </w:ins>
      <w:ins w:id="44" w:author="Ayme, Jean-François" w:date="2024-07-29T19:00:00Z" w16du:dateUtc="2024-07-29T18:00:00Z">
        <w:r w:rsidR="00A950A2">
          <w:t xml:space="preserve">unreliable </w:t>
        </w:r>
      </w:ins>
      <w:ins w:id="45" w:author="Ayme, Jean-François" w:date="2024-07-29T19:01:00Z" w16du:dateUtc="2024-07-29T18:01:00Z">
        <w:r w:rsidR="00A950A2">
          <w:t xml:space="preserve">experimental results </w:t>
        </w:r>
      </w:ins>
      <w:del w:id="46" w:author="Ayme, Jean-François" w:date="2024-07-29T19:02:00Z" w16du:dateUtc="2024-07-29T18:02:00Z">
        <w:r w:rsidDel="00A950A2">
          <w:delText xml:space="preserve">prevent any reagents from crashing out during </w:delText>
        </w:r>
      </w:del>
      <w:ins w:id="47" w:author="Ayme, Jean-François" w:date="2024-07-29T19:02:00Z" w16du:dateUtc="2024-07-29T18:02:00Z">
        <w:r w:rsidR="00A950A2">
          <w:t xml:space="preserve">or </w:t>
        </w:r>
      </w:ins>
      <w:r>
        <w:t xml:space="preserve">robotic </w:t>
      </w:r>
      <w:del w:id="48" w:author="Ayme, Jean-François" w:date="2024-07-29T19:02:00Z" w16du:dateUtc="2024-07-29T18:02:00Z">
        <w:r w:rsidDel="00A950A2">
          <w:delText>handling</w:delText>
        </w:r>
      </w:del>
      <w:ins w:id="49" w:author="Ayme, Jean-François" w:date="2024-07-29T19:02:00Z" w16du:dateUtc="2024-07-29T18:02:00Z">
        <w:r w:rsidR="00A950A2">
          <w:t>failu</w:t>
        </w:r>
      </w:ins>
      <w:ins w:id="50" w:author="Ayme, Jean-François" w:date="2024-07-29T19:03:00Z" w16du:dateUtc="2024-07-29T18:03:00Z">
        <w:r w:rsidR="00A950A2">
          <w:t>re due to clogging of the liquid handler</w:t>
        </w:r>
      </w:ins>
      <w:r>
        <w:t xml:space="preserve">. Selecting solvents with peaks suppressible by our bench top NMR machine, and </w:t>
      </w:r>
      <w:del w:id="51" w:author="Ayme, Jean-François" w:date="2024-07-29T19:03:00Z" w16du:dateUtc="2024-07-29T18:03:00Z">
        <w:r w:rsidDel="00A950A2">
          <w:delText>their peak positions</w:delText>
        </w:r>
      </w:del>
      <w:ins w:id="52" w:author="Ayme, Jean-François" w:date="2024-07-29T19:03:00Z" w16du:dateUtc="2024-07-29T18:03:00Z">
        <w:r w:rsidR="00A950A2">
          <w:t xml:space="preserve">having signals </w:t>
        </w:r>
      </w:ins>
      <w:del w:id="53" w:author="Ayme, Jean-François" w:date="2024-07-29T19:03:00Z" w16du:dateUtc="2024-07-29T18:03:00Z">
        <w:r w:rsidDel="00A950A2">
          <w:delText xml:space="preserve"> having </w:delText>
        </w:r>
      </w:del>
      <w:ins w:id="54" w:author="Ayme, Jean-François" w:date="2024-07-29T19:03:00Z" w16du:dateUtc="2024-07-29T18:03:00Z">
        <w:r w:rsidR="00A950A2">
          <w:t xml:space="preserve">with </w:t>
        </w:r>
      </w:ins>
      <w:r>
        <w:t xml:space="preserve">minimal overlap </w:t>
      </w:r>
      <w:del w:id="55" w:author="Ayme, Jean-François" w:date="2024-07-29T19:03:00Z" w16du:dateUtc="2024-07-29T18:03:00Z">
        <w:r w:rsidDel="00A950A2">
          <w:delText xml:space="preserve">with </w:delText>
        </w:r>
      </w:del>
      <w:ins w:id="56" w:author="Ayme, Jean-François" w:date="2024-07-29T19:03:00Z" w16du:dateUtc="2024-07-29T18:03:00Z">
        <w:r w:rsidR="00A950A2">
          <w:t xml:space="preserve">our </w:t>
        </w:r>
      </w:ins>
      <w:r>
        <w:t xml:space="preserve">reagent and product peaks ensure </w:t>
      </w:r>
      <w:del w:id="57" w:author="Ayme, Jean-François" w:date="2024-07-29T19:04:00Z" w16du:dateUtc="2024-07-29T18:04:00Z">
        <w:r w:rsidDel="00A950A2">
          <w:delText xml:space="preserve">a clean </w:delText>
        </w:r>
      </w:del>
      <w:ins w:id="58" w:author="Ayme, Jean-François" w:date="2024-07-29T19:04:00Z" w16du:dateUtc="2024-07-29T18:04:00Z">
        <w:r w:rsidR="00A950A2">
          <w:t xml:space="preserve">that the </w:t>
        </w:r>
      </w:ins>
      <w:r>
        <w:t xml:space="preserve">spectrum </w:t>
      </w:r>
      <w:del w:id="59" w:author="Ayme, Jean-François" w:date="2024-07-29T19:04:00Z" w16du:dateUtc="2024-07-29T18:04:00Z">
        <w:r w:rsidDel="00A950A2">
          <w:delText xml:space="preserve">for </w:delText>
        </w:r>
      </w:del>
      <w:ins w:id="60" w:author="Ayme, Jean-François" w:date="2024-07-29T19:04:00Z" w16du:dateUtc="2024-07-29T18:04:00Z">
        <w:r w:rsidR="00A950A2">
          <w:t xml:space="preserve">are suitable for </w:t>
        </w:r>
      </w:ins>
      <w:r>
        <w:t>automated analysis</w:t>
      </w:r>
      <w:commentRangeStart w:id="61"/>
      <w:r>
        <w:t xml:space="preserve">. Hence, acetonitrile and dichloromethane were selected as </w:t>
      </w:r>
      <w:r w:rsidR="008455DD">
        <w:t xml:space="preserve">the main and secondary </w:t>
      </w:r>
      <w:r>
        <w:t>solvent</w:t>
      </w:r>
      <w:r w:rsidR="008455DD">
        <w:t xml:space="preserve"> respectively, and </w:t>
      </w:r>
      <w:r w:rsidR="00461EDB">
        <w:t xml:space="preserve">two solubility screenings were carried out </w:t>
      </w:r>
      <w:r w:rsidR="008455DD">
        <w:t>to ensure maximal solubility</w:t>
      </w:r>
      <w:r w:rsidR="00461EDB">
        <w:t xml:space="preserve"> (</w:t>
      </w:r>
      <w:r w:rsidR="00461EDB">
        <w:fldChar w:fldCharType="begin"/>
      </w:r>
      <w:r w:rsidR="00461EDB">
        <w:instrText xml:space="preserve"> REF _Ref171187249 \h </w:instrText>
      </w:r>
      <w:r w:rsidR="00461EDB">
        <w:fldChar w:fldCharType="separate"/>
      </w:r>
      <w:r w:rsidR="00242E7D">
        <w:t xml:space="preserve">Table </w:t>
      </w:r>
      <w:r w:rsidR="00242E7D">
        <w:rPr>
          <w:noProof/>
        </w:rPr>
        <w:t>1</w:t>
      </w:r>
      <w:r w:rsidR="00461EDB">
        <w:fldChar w:fldCharType="end"/>
      </w:r>
      <w:r w:rsidR="00461EDB">
        <w:t>)</w:t>
      </w:r>
      <w:r w:rsidR="008455DD">
        <w:t>.</w:t>
      </w:r>
      <w:r w:rsidR="00461EDB">
        <w:t xml:space="preserve"> The first screening tested solubility in,</w:t>
      </w:r>
      <w:commentRangeEnd w:id="61"/>
      <w:r w:rsidR="00A950A2">
        <w:rPr>
          <w:rStyle w:val="CommentReference"/>
          <w:kern w:val="2"/>
          <w14:ligatures w14:val="standardContextual"/>
        </w:rPr>
        <w:commentReference w:id="61"/>
      </w:r>
      <w:r w:rsidR="00461EDB">
        <w:t xml:space="preserve"> the main solvent, pure acetonitrile.</w:t>
      </w:r>
      <w:r w:rsidR="008455DD">
        <w:t xml:space="preserve"> </w:t>
      </w:r>
      <w:r w:rsidR="00461EDB">
        <w:t xml:space="preserve">Reagents identified as insoluble </w:t>
      </w:r>
      <w:ins w:id="62" w:author="Ayme, Jean-François" w:date="2024-07-29T19:04:00Z" w16du:dateUtc="2024-07-29T18:04:00Z">
        <w:r w:rsidR="00A950A2">
          <w:t>during the fir</w:t>
        </w:r>
      </w:ins>
      <w:ins w:id="63" w:author="Ayme, Jean-François" w:date="2024-07-29T19:05:00Z" w16du:dateUtc="2024-07-29T18:05:00Z">
        <w:r w:rsidR="00A950A2">
          <w:t xml:space="preserve">st screening </w:t>
        </w:r>
      </w:ins>
      <w:r w:rsidR="00461EDB">
        <w:t xml:space="preserve">were then screened in different </w:t>
      </w:r>
      <w:proofErr w:type="spellStart"/>
      <w:r w:rsidR="00461EDB">
        <w:t>dichloromethane:acetonitrile</w:t>
      </w:r>
      <w:proofErr w:type="spellEnd"/>
      <w:r w:rsidR="00461EDB">
        <w:t xml:space="preserve"> ratios. </w:t>
      </w:r>
      <w:r w:rsidR="002F292C">
        <w:t>This</w:t>
      </w:r>
      <w:r w:rsidR="00461EDB">
        <w:t xml:space="preserve"> double</w:t>
      </w:r>
      <w:r w:rsidR="002F292C">
        <w:t xml:space="preserve"> screening </w:t>
      </w:r>
      <w:r w:rsidR="002F292C">
        <w:lastRenderedPageBreak/>
        <w:t>identified 3 unsuitable diamines from the original reagent library (</w:t>
      </w:r>
      <w:r w:rsidR="00912E86">
        <w:fldChar w:fldCharType="begin"/>
      </w:r>
      <w:r w:rsidR="00912E86">
        <w:instrText xml:space="preserve"> REF _Ref171187249 \h </w:instrText>
      </w:r>
      <w:r w:rsidR="00912E86">
        <w:fldChar w:fldCharType="separate"/>
      </w:r>
      <w:r w:rsidR="00242E7D">
        <w:t xml:space="preserve">Table </w:t>
      </w:r>
      <w:r w:rsidR="00242E7D">
        <w:rPr>
          <w:noProof/>
        </w:rPr>
        <w:t>1</w:t>
      </w:r>
      <w:r w:rsidR="00912E86">
        <w:fldChar w:fldCharType="end"/>
      </w:r>
      <w:r w:rsidR="002F292C">
        <w:t>)</w:t>
      </w:r>
      <w:ins w:id="64" w:author="Ayme, Jean-François" w:date="2024-07-29T19:05:00Z" w16du:dateUtc="2024-07-29T18:05:00Z">
        <w:r w:rsidR="00A950A2">
          <w:t xml:space="preserve"> as they were insoluble in all solvent combination tested</w:t>
        </w:r>
      </w:ins>
      <w:r w:rsidR="002F292C">
        <w:t>.</w:t>
      </w:r>
      <w:del w:id="65" w:author="Ayme, Jean-François" w:date="2024-07-29T19:07:00Z" w16du:dateUtc="2024-07-29T18:07:00Z">
        <w:r w:rsidR="00912E86" w:rsidDel="00526F0D">
          <w:delText xml:space="preserve"> </w:delText>
        </w:r>
        <w:r w:rsidR="00461EDB" w:rsidDel="00526F0D">
          <w:delText>Additionally</w:delText>
        </w:r>
      </w:del>
      <w:r w:rsidR="00CB4D7D">
        <w:t xml:space="preserve">, </w:t>
      </w:r>
      <w:del w:id="66" w:author="Ayme, Jean-François" w:date="2024-07-29T19:07:00Z" w16du:dateUtc="2024-07-29T18:07:00Z">
        <w:r w:rsidR="00CB4D7D" w:rsidDel="00526F0D">
          <w:delText xml:space="preserve">these </w:delText>
        </w:r>
      </w:del>
      <w:ins w:id="67" w:author="Ayme, Jean-François" w:date="2024-07-29T19:07:00Z" w16du:dateUtc="2024-07-29T18:07:00Z">
        <w:r w:rsidR="00526F0D">
          <w:t>The outcome of th</w:t>
        </w:r>
      </w:ins>
      <w:ins w:id="68" w:author="Ayme, Jean-François" w:date="2024-07-29T19:08:00Z" w16du:dateUtc="2024-07-29T18:08:00Z">
        <w:r w:rsidR="00526F0D">
          <w:t xml:space="preserve">ese </w:t>
        </w:r>
      </w:ins>
      <w:r w:rsidR="00CB4D7D">
        <w:t xml:space="preserve">screening test are feed into the main workflow programme so that the synthesis platform creates stock solutions based the identified reagent solubilities. </w:t>
      </w:r>
      <w:r w:rsidR="00570862">
        <w:t>Solubility testing, therefore, played an important role</w:t>
      </w:r>
      <w:r w:rsidR="00935E2C">
        <w:t xml:space="preserve"> in: selecting appropriate starting material; reliable </w:t>
      </w:r>
      <w:r w:rsidR="00570862">
        <w:t xml:space="preserve">robotic </w:t>
      </w:r>
      <w:r w:rsidR="00FE0138">
        <w:t xml:space="preserve">chemical </w:t>
      </w:r>
      <w:r w:rsidR="00570862">
        <w:t>handling</w:t>
      </w:r>
      <w:r w:rsidR="00935E2C">
        <w:t xml:space="preserve">; </w:t>
      </w:r>
      <w:r w:rsidR="00570862">
        <w:t xml:space="preserve">and </w:t>
      </w:r>
      <w:r w:rsidR="00BF0DA1">
        <w:t xml:space="preserve">clean </w:t>
      </w:r>
      <w:r w:rsidR="00570862">
        <w:t>spectra acquisition.</w:t>
      </w:r>
    </w:p>
    <w:p w14:paraId="567D06C4" w14:textId="2AA9995B" w:rsidR="003924A4" w:rsidRDefault="00D37984" w:rsidP="003924A4">
      <w:r>
        <w:t xml:space="preserve">Lastly </w:t>
      </w:r>
      <w:del w:id="69" w:author="Ayme, Jean-François" w:date="2024-07-29T19:08:00Z" w16du:dateUtc="2024-07-29T18:08:00Z">
        <w:r w:rsidR="00F601CB" w:rsidDel="00526F0D">
          <w:delText xml:space="preserve">the workflow was unable to automate </w:delText>
        </w:r>
      </w:del>
      <w:r w:rsidR="00F601CB">
        <w:t xml:space="preserve">solid dispensing </w:t>
      </w:r>
      <w:ins w:id="70" w:author="Ayme, Jean-François" w:date="2024-07-29T19:08:00Z" w16du:dateUtc="2024-07-29T18:08:00Z">
        <w:r w:rsidR="00526F0D">
          <w:t>could not be automated at this st</w:t>
        </w:r>
      </w:ins>
      <w:ins w:id="71" w:author="Ayme, Jean-François" w:date="2024-07-29T19:09:00Z" w16du:dateUtc="2024-07-29T18:09:00Z">
        <w:r w:rsidR="00526F0D">
          <w:t xml:space="preserve">age </w:t>
        </w:r>
      </w:ins>
      <w:r w:rsidR="00F601CB">
        <w:t xml:space="preserve">as this is still </w:t>
      </w:r>
      <w:r w:rsidR="00175B86">
        <w:t>a hard and inefficient task to perform in automation</w:t>
      </w:r>
      <w:ins w:id="72" w:author="Ayme, Jean-François" w:date="2024-07-29T19:09:00Z" w16du:dateUtc="2024-07-29T18:09:00Z">
        <w:r w:rsidR="00526F0D">
          <w:t xml:space="preserve"> (or current commercial solution are prohibitively expensive)</w:t>
        </w:r>
      </w:ins>
      <w:r w:rsidR="00175B86">
        <w:t xml:space="preserve">. Therefore, for each run of the workflow, the chemist is required </w:t>
      </w:r>
      <w:r w:rsidR="00F601CB">
        <w:t xml:space="preserve">to </w:t>
      </w:r>
      <w:r w:rsidR="00175B86">
        <w:t xml:space="preserve">weigh and </w:t>
      </w:r>
      <w:r w:rsidR="00F601CB">
        <w:t xml:space="preserve">load </w:t>
      </w:r>
      <w:r w:rsidR="00175B86">
        <w:t xml:space="preserve">solids into vials. With 16 runs, and with 10 or more reagents to be loaded into each run, having a labelled zone to quickly identify where each reagent vial needs to be placed on the deck of the SWING platform, cuts down set up times and reduces human error. </w:t>
      </w:r>
      <w:r w:rsidR="00410A26">
        <w:t>Hence, the shaker racks were numerated based on reagent IDs</w:t>
      </w:r>
      <w:r w:rsidR="009E61D5">
        <w:t xml:space="preserve"> (</w:t>
      </w:r>
      <w:r w:rsidR="009E61D5">
        <w:fldChar w:fldCharType="begin"/>
      </w:r>
      <w:r w:rsidR="009E61D5">
        <w:instrText xml:space="preserve"> REF _Ref169092263 \h </w:instrText>
      </w:r>
      <w:r w:rsidR="009E61D5">
        <w:fldChar w:fldCharType="separate"/>
      </w:r>
      <w:r w:rsidR="00242E7D">
        <w:t xml:space="preserve">Figure </w:t>
      </w:r>
      <w:r w:rsidR="00242E7D">
        <w:rPr>
          <w:noProof/>
        </w:rPr>
        <w:t>10</w:t>
      </w:r>
      <w:r w:rsidR="009E61D5">
        <w:fldChar w:fldCharType="end"/>
      </w:r>
      <w:r w:rsidR="009E61D5">
        <w:t>)</w:t>
      </w:r>
      <w:r w:rsidR="00410A26">
        <w:t>.</w:t>
      </w:r>
    </w:p>
    <w:p w14:paraId="3B5A32E9" w14:textId="5FE3FEF3" w:rsidR="003924A4" w:rsidRDefault="00DA5925" w:rsidP="003924A4">
      <w:r>
        <w:t xml:space="preserve">With the </w:t>
      </w:r>
      <w:r w:rsidR="00FE0138">
        <w:t xml:space="preserve">tests and </w:t>
      </w:r>
      <w:r>
        <w:t>physical modifications in place, a programme that takes the chemical space, schedules reactions in batches and communicates between LCMS, NMR and synthesis platforms is needed</w:t>
      </w:r>
      <w:r w:rsidR="00B746CA">
        <w:t xml:space="preserve">. </w:t>
      </w:r>
      <w:r>
        <w:t xml:space="preserve">This programme was written in python </w:t>
      </w:r>
      <w:r w:rsidR="000E6474">
        <w:t xml:space="preserve">and is run on </w:t>
      </w:r>
      <w:r w:rsidR="00B26AFD">
        <w:t>the</w:t>
      </w:r>
      <w:r w:rsidR="000E6474">
        <w:t xml:space="preserve"> external pc (</w:t>
      </w:r>
      <w:r w:rsidR="000E6474">
        <w:fldChar w:fldCharType="begin"/>
      </w:r>
      <w:r w:rsidR="000E6474">
        <w:instrText xml:space="preserve"> REF _Ref169092263 \h </w:instrText>
      </w:r>
      <w:r w:rsidR="000E6474">
        <w:fldChar w:fldCharType="separate"/>
      </w:r>
      <w:r w:rsidR="00242E7D">
        <w:t xml:space="preserve">Figure </w:t>
      </w:r>
      <w:r w:rsidR="00242E7D">
        <w:rPr>
          <w:noProof/>
        </w:rPr>
        <w:t>10</w:t>
      </w:r>
      <w:r w:rsidR="000E6474">
        <w:fldChar w:fldCharType="end"/>
      </w:r>
      <w:r w:rsidR="000E6474">
        <w:t xml:space="preserve">) </w:t>
      </w:r>
      <w:r>
        <w:t>and its functionality is shown</w:t>
      </w:r>
      <w:r w:rsidR="00B746CA">
        <w:t xml:space="preserve"> in</w:t>
      </w:r>
      <w:r>
        <w:t xml:space="preserve"> </w:t>
      </w:r>
      <w:r w:rsidR="00B746CA">
        <w:fldChar w:fldCharType="begin"/>
      </w:r>
      <w:r w:rsidR="00B746CA">
        <w:instrText xml:space="preserve"> REF _Ref169163065 \h </w:instrText>
      </w:r>
      <w:r w:rsidR="00B746CA">
        <w:fldChar w:fldCharType="separate"/>
      </w:r>
      <w:r w:rsidR="00242E7D">
        <w:t xml:space="preserve">Figure </w:t>
      </w:r>
      <w:r w:rsidR="00242E7D">
        <w:rPr>
          <w:noProof/>
        </w:rPr>
        <w:t>11</w:t>
      </w:r>
      <w:r w:rsidR="00B746CA">
        <w:fldChar w:fldCharType="end"/>
      </w:r>
      <w:r w:rsidR="00B746CA">
        <w:t>.</w:t>
      </w:r>
      <w:r w:rsidR="007677C8">
        <w:t xml:space="preserve"> The final setup of the synthesis platform is shown in </w:t>
      </w:r>
      <w:r w:rsidR="007677C8">
        <w:fldChar w:fldCharType="begin"/>
      </w:r>
      <w:r w:rsidR="007677C8">
        <w:instrText xml:space="preserve"> REF _Ref169166419 \h </w:instrText>
      </w:r>
      <w:r w:rsidR="007677C8">
        <w:fldChar w:fldCharType="separate"/>
      </w:r>
      <w:r w:rsidR="00242E7D">
        <w:t xml:space="preserve">S </w:t>
      </w:r>
      <w:r w:rsidR="00242E7D">
        <w:rPr>
          <w:noProof/>
        </w:rPr>
        <w:t>3</w:t>
      </w:r>
      <w:r w:rsidR="007677C8">
        <w:fldChar w:fldCharType="end"/>
      </w:r>
      <w:r w:rsidR="007677C8">
        <w:t>.</w:t>
      </w:r>
    </w:p>
    <w:p w14:paraId="72FB181B" w14:textId="25C96CA8" w:rsidR="00DA5925" w:rsidRDefault="00DA5925" w:rsidP="00DA5925">
      <w:pPr>
        <w:keepNext/>
      </w:pPr>
      <w:r>
        <w:rPr>
          <w:noProof/>
        </w:rPr>
        <w:lastRenderedPageBreak/>
        <w:drawing>
          <wp:inline distT="0" distB="0" distL="0" distR="0" wp14:anchorId="07456AEB" wp14:editId="31F8D90A">
            <wp:extent cx="6547082" cy="856278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547082" cy="8562780"/>
                    </a:xfrm>
                    <a:prstGeom prst="rect">
                      <a:avLst/>
                    </a:prstGeom>
                    <a:noFill/>
                    <a:ln>
                      <a:noFill/>
                    </a:ln>
                  </pic:spPr>
                </pic:pic>
              </a:graphicData>
            </a:graphic>
          </wp:inline>
        </w:drawing>
      </w:r>
    </w:p>
    <w:p w14:paraId="1AE0027A" w14:textId="5363872B" w:rsidR="00882931" w:rsidRDefault="00DA5925" w:rsidP="009108DC">
      <w:pPr>
        <w:pStyle w:val="Caption"/>
      </w:pPr>
      <w:bookmarkStart w:id="73" w:name="_Ref169163065"/>
      <w:r>
        <w:t xml:space="preserve">Figure </w:t>
      </w:r>
      <w:r w:rsidR="00000000">
        <w:fldChar w:fldCharType="begin"/>
      </w:r>
      <w:r w:rsidR="00000000">
        <w:instrText xml:space="preserve"> SEQ Figure \* ARABIC </w:instrText>
      </w:r>
      <w:r w:rsidR="00000000">
        <w:fldChar w:fldCharType="separate"/>
      </w:r>
      <w:r w:rsidR="00242E7D">
        <w:rPr>
          <w:noProof/>
        </w:rPr>
        <w:t>11</w:t>
      </w:r>
      <w:r w:rsidR="00000000">
        <w:rPr>
          <w:noProof/>
        </w:rPr>
        <w:fldChar w:fldCharType="end"/>
      </w:r>
      <w:bookmarkEnd w:id="73"/>
      <w:r>
        <w:t>: The logic and organisation of the</w:t>
      </w:r>
      <w:r w:rsidR="009108DC">
        <w:t xml:space="preserve"> synthesis program which is responsible for scheduling reactions for synthesis and analysis on </w:t>
      </w:r>
      <w:proofErr w:type="spellStart"/>
      <w:r w:rsidR="009108DC">
        <w:t>ChemSpeed</w:t>
      </w:r>
      <w:proofErr w:type="spellEnd"/>
      <w:r w:rsidR="009108DC">
        <w:t>, NMR and MS platforms. The program takes in the chemical space</w:t>
      </w:r>
      <w:r w:rsidR="00D146E4">
        <w:t>,</w:t>
      </w:r>
      <w:r w:rsidR="009108DC">
        <w:t xml:space="preserve"> sorts it</w:t>
      </w:r>
      <w:r w:rsidR="00D146E4">
        <w:t>,</w:t>
      </w:r>
      <w:r w:rsidR="009108DC">
        <w:t xml:space="preserve"> divides it up into batches and adds </w:t>
      </w:r>
      <w:r w:rsidR="00CE7BE9">
        <w:t xml:space="preserve">a </w:t>
      </w:r>
      <w:r w:rsidR="009108DC">
        <w:t>standard reaction for each batch to give</w:t>
      </w:r>
      <w:r w:rsidR="00D146E4">
        <w:t>,</w:t>
      </w:r>
      <w:r w:rsidR="009108DC">
        <w:t xml:space="preserve"> the batch space. Batches are then extracted from the batch space depending on batch count. The batch then </w:t>
      </w:r>
      <w:r w:rsidR="00882D35">
        <w:t xml:space="preserve">generates a csv of all the reagent masses required to make up the reactions in the </w:t>
      </w:r>
      <w:r w:rsidR="00D146E4">
        <w:t>run</w:t>
      </w:r>
      <w:r w:rsidR="00882D35">
        <w:t xml:space="preserve">. This csv is read and filled </w:t>
      </w:r>
      <w:r w:rsidR="00D146E4">
        <w:t xml:space="preserve">by </w:t>
      </w:r>
      <w:r w:rsidR="00882D35">
        <w:t>a chemist and</w:t>
      </w:r>
      <w:r w:rsidR="00D146E4">
        <w:t xml:space="preserve"> then,</w:t>
      </w:r>
      <w:r w:rsidR="00882D35">
        <w:t xml:space="preserve"> checked by the program to creat</w:t>
      </w:r>
      <w:r w:rsidR="00D146E4">
        <w:t>e</w:t>
      </w:r>
      <w:r w:rsidR="00882D35">
        <w:t xml:space="preserve"> updated batches. The updated batches are then stored in logs</w:t>
      </w:r>
      <w:r w:rsidR="00460063">
        <w:t xml:space="preserve"> and used to</w:t>
      </w:r>
      <w:r w:rsidR="00882D35">
        <w:t xml:space="preserve"> generate Stock, </w:t>
      </w:r>
      <w:r w:rsidR="00BE2F29">
        <w:t>Sample,</w:t>
      </w:r>
      <w:r w:rsidR="00882D35">
        <w:t xml:space="preserve"> MS CSVs and </w:t>
      </w:r>
      <w:r w:rsidR="00CE7BE9">
        <w:t xml:space="preserve">a </w:t>
      </w:r>
      <w:r w:rsidR="00882D35">
        <w:t xml:space="preserve">NMR Json. The CSVs and Jason </w:t>
      </w:r>
      <w:r w:rsidR="00CE7BE9">
        <w:t xml:space="preserve">files </w:t>
      </w:r>
      <w:r w:rsidR="00882D35">
        <w:t xml:space="preserve">are then sent to their respective platforms. </w:t>
      </w:r>
      <w:r w:rsidR="007618D8">
        <w:t xml:space="preserve">It is possible to retake failed reactions, by </w:t>
      </w:r>
      <w:r w:rsidR="00CE7BE9">
        <w:t>re-</w:t>
      </w:r>
      <w:r w:rsidR="00D146E4">
        <w:t>writing</w:t>
      </w:r>
      <w:r w:rsidR="007618D8">
        <w:t xml:space="preserve"> them to the batch space.</w:t>
      </w:r>
    </w:p>
    <w:p w14:paraId="19A49072" w14:textId="67B161F4" w:rsidR="00267853" w:rsidRDefault="007618D8" w:rsidP="00995E61">
      <w:r>
        <w:lastRenderedPageBreak/>
        <w:t xml:space="preserve">The program </w:t>
      </w:r>
      <w:del w:id="74" w:author="Ayme, Jean-François" w:date="2024-07-29T19:11:00Z" w16du:dateUtc="2024-07-29T18:11:00Z">
        <w:r w:rsidDel="00526F0D">
          <w:delText xml:space="preserve">initially </w:delText>
        </w:r>
      </w:del>
      <w:r>
        <w:t>takes in the chemical space generated previously</w:t>
      </w:r>
      <w:ins w:id="75" w:author="Ayme, Jean-François" w:date="2024-07-29T19:12:00Z" w16du:dateUtc="2024-07-29T18:12:00Z">
        <w:r w:rsidR="00526F0D">
          <w:t xml:space="preserve"> (</w:t>
        </w:r>
        <w:commentRangeStart w:id="76"/>
        <w:r w:rsidR="00526F0D">
          <w:t>see section XX)</w:t>
        </w:r>
        <w:commentRangeEnd w:id="76"/>
        <w:r w:rsidR="00526F0D">
          <w:rPr>
            <w:rStyle w:val="CommentReference"/>
            <w:kern w:val="2"/>
            <w14:ligatures w14:val="standardContextual"/>
          </w:rPr>
          <w:commentReference w:id="76"/>
        </w:r>
      </w:ins>
      <w:r>
        <w:t xml:space="preserve">, and sorts it based on </w:t>
      </w:r>
      <w:r w:rsidR="00D65EC4">
        <w:t xml:space="preserve">reaction price and reagents. </w:t>
      </w:r>
      <w:r w:rsidR="007F30B9">
        <w:t xml:space="preserve">When in their development phase, automated workflows are plagued with errors. </w:t>
      </w:r>
      <w:r w:rsidR="00D65EC4">
        <w:t>Hence the first few batches typically fail</w:t>
      </w:r>
      <w:r w:rsidR="007F30B9">
        <w:t xml:space="preserve"> </w:t>
      </w:r>
      <w:r w:rsidR="00995E61">
        <w:t xml:space="preserve">and </w:t>
      </w:r>
      <w:del w:id="77" w:author="Ayme, Jean-François" w:date="2024-07-29T19:12:00Z" w16du:dateUtc="2024-07-29T18:12:00Z">
        <w:r w:rsidR="00995E61" w:rsidDel="00526F0D">
          <w:delText xml:space="preserve">are </w:delText>
        </w:r>
      </w:del>
      <w:ins w:id="78" w:author="Ayme, Jean-François" w:date="2024-07-29T19:12:00Z" w16du:dateUtc="2024-07-29T18:12:00Z">
        <w:r w:rsidR="00526F0D">
          <w:t>need to be</w:t>
        </w:r>
        <w:r w:rsidR="00526F0D">
          <w:t xml:space="preserve"> </w:t>
        </w:r>
      </w:ins>
      <w:r w:rsidR="00995E61">
        <w:t xml:space="preserve">repeated several times until the automated set up is stabilized. </w:t>
      </w:r>
      <w:r w:rsidR="00D65EC4">
        <w:t>The sorting algorithm is therefore responsible for selecting the cheapest reaction first</w:t>
      </w:r>
      <w:r w:rsidR="00DD4A42">
        <w:t>,</w:t>
      </w:r>
      <w:r w:rsidR="00D65EC4">
        <w:t xml:space="preserve"> to minimise expenses. Additionally, </w:t>
      </w:r>
      <w:r w:rsidR="00995E61">
        <w:t xml:space="preserve">our </w:t>
      </w:r>
      <w:proofErr w:type="spellStart"/>
      <w:r w:rsidR="00D65EC4">
        <w:t>ChemSpeed</w:t>
      </w:r>
      <w:proofErr w:type="spellEnd"/>
      <w:r w:rsidR="00995E61">
        <w:t xml:space="preserve"> SWING</w:t>
      </w:r>
      <w:r w:rsidR="00D65EC4">
        <w:t xml:space="preserve"> platform is incapable of handling solids and is limited to handling 48 reactions at once</w:t>
      </w:r>
      <w:r w:rsidR="00995E61">
        <w:t xml:space="preserve"> with our current set up</w:t>
      </w:r>
      <w:r w:rsidR="00D65EC4">
        <w:t xml:space="preserve">. This requires the workflow to be broken down into 16 batches each of which requires the chemist to weigh out reagents. Therefore, the sorting algorithm also selects batch reactions </w:t>
      </w:r>
      <w:r w:rsidR="001C69F9">
        <w:t xml:space="preserve">to </w:t>
      </w:r>
      <w:r w:rsidR="00D65EC4">
        <w:t>minimise the number of reagents the chemist has to weigh</w:t>
      </w:r>
      <w:r w:rsidR="00DD4A42">
        <w:t xml:space="preserve"> </w:t>
      </w:r>
      <w:r w:rsidR="00995E61">
        <w:t xml:space="preserve">per </w:t>
      </w:r>
      <w:r w:rsidR="00DD4A42">
        <w:t>run</w:t>
      </w:r>
      <w:r w:rsidR="00D65EC4">
        <w:t xml:space="preserve">. </w:t>
      </w:r>
      <w:r w:rsidR="003B2C81">
        <w:t>Consequently, sorting the chemical space reduces expenses and chemist physical efforts.</w:t>
      </w:r>
    </w:p>
    <w:p w14:paraId="467D7186" w14:textId="77777777" w:rsidR="004F60E9" w:rsidRDefault="004F60E9" w:rsidP="004F60E9">
      <w:pPr>
        <w:keepNext/>
      </w:pPr>
      <w:r>
        <w:rPr>
          <w:noProof/>
        </w:rPr>
        <w:drawing>
          <wp:inline distT="0" distB="0" distL="0" distR="0" wp14:anchorId="2E02208F" wp14:editId="3BB8C8E7">
            <wp:extent cx="6105203"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105203" cy="3009900"/>
                    </a:xfrm>
                    <a:prstGeom prst="rect">
                      <a:avLst/>
                    </a:prstGeom>
                    <a:noFill/>
                    <a:ln>
                      <a:noFill/>
                    </a:ln>
                  </pic:spPr>
                </pic:pic>
              </a:graphicData>
            </a:graphic>
          </wp:inline>
        </w:drawing>
      </w:r>
    </w:p>
    <w:p w14:paraId="2853E5D5" w14:textId="37C1572E" w:rsidR="004F60E9" w:rsidRPr="004F60E9" w:rsidRDefault="004F60E9" w:rsidP="004F60E9">
      <w:pPr>
        <w:pStyle w:val="Caption"/>
      </w:pPr>
      <w:bookmarkStart w:id="79" w:name="_Ref171189382"/>
      <w:r>
        <w:t xml:space="preserve">Figure </w:t>
      </w:r>
      <w:r w:rsidR="00000000">
        <w:fldChar w:fldCharType="begin"/>
      </w:r>
      <w:r w:rsidR="00000000">
        <w:instrText xml:space="preserve"> SEQ Figure \* ARABIC </w:instrText>
      </w:r>
      <w:r w:rsidR="00000000">
        <w:fldChar w:fldCharType="separate"/>
      </w:r>
      <w:r w:rsidR="00242E7D">
        <w:rPr>
          <w:noProof/>
        </w:rPr>
        <w:t>12</w:t>
      </w:r>
      <w:r w:rsidR="00000000">
        <w:rPr>
          <w:noProof/>
        </w:rPr>
        <w:fldChar w:fldCharType="end"/>
      </w:r>
      <w:bookmarkEnd w:id="79"/>
      <w:r>
        <w:t xml:space="preserve">: The standard reaction used in the workflow to identify control variables are consistent between batches. This is a reaction between </w:t>
      </w:r>
      <w:r w:rsidRPr="004F60E9">
        <w:t>Iron(II) tetrafluoroborate hexahydrate,</w:t>
      </w:r>
      <w:r>
        <w:t xml:space="preserve"> </w:t>
      </w:r>
      <w:r w:rsidRPr="004F60E9">
        <w:t>4,4'-Methylenedianiline</w:t>
      </w:r>
      <w:r>
        <w:t xml:space="preserve"> (reagent 11), and </w:t>
      </w:r>
      <w:r w:rsidRPr="004F60E9">
        <w:t>5-Methylpicolinaldehyde</w:t>
      </w:r>
      <w:r>
        <w:t xml:space="preserve"> (reagent 25). The X-ray crystal structure of [Fe</w:t>
      </w:r>
      <w:r w:rsidRPr="004F60E9">
        <w:rPr>
          <w:vertAlign w:val="subscript"/>
        </w:rPr>
        <w:t>2</w:t>
      </w:r>
      <w:r>
        <w:t>(</w:t>
      </w:r>
      <w:r w:rsidR="00CA43F1">
        <w:t>3</w:t>
      </w:r>
      <w:r>
        <w:rPr>
          <w:vertAlign w:val="subscript"/>
        </w:rPr>
        <w:t>2</w:t>
      </w:r>
      <w:r>
        <w:t>1</w:t>
      </w:r>
      <w:r w:rsidR="00CA43F1">
        <w:t>7</w:t>
      </w:r>
      <w:r>
        <w:t>)</w:t>
      </w:r>
      <w:r w:rsidR="00CA43F1">
        <w:rPr>
          <w:vertAlign w:val="subscript"/>
        </w:rPr>
        <w:t>3</w:t>
      </w:r>
      <w:r>
        <w:t>]</w:t>
      </w:r>
      <w:r w:rsidR="00CA43F1">
        <w:rPr>
          <w:vertAlign w:val="superscript"/>
        </w:rPr>
        <w:t>4</w:t>
      </w:r>
      <w:r>
        <w:rPr>
          <w:vertAlign w:val="superscript"/>
        </w:rPr>
        <w:t>+</w:t>
      </w:r>
      <w:r>
        <w:t xml:space="preserve"> (the product) is shown.</w:t>
      </w:r>
      <w:r w:rsidR="00596A1A">
        <w:t xml:space="preserve"> The wireframe structure can be found in </w:t>
      </w:r>
      <w:r w:rsidR="00596A1A">
        <w:fldChar w:fldCharType="begin"/>
      </w:r>
      <w:r w:rsidR="00596A1A">
        <w:instrText xml:space="preserve"> REF _Ref171418523 \h </w:instrText>
      </w:r>
      <w:r w:rsidR="00596A1A">
        <w:fldChar w:fldCharType="separate"/>
      </w:r>
      <w:r w:rsidR="00242E7D">
        <w:t xml:space="preserve">S </w:t>
      </w:r>
      <w:r w:rsidR="00242E7D">
        <w:rPr>
          <w:noProof/>
        </w:rPr>
        <w:t>7</w:t>
      </w:r>
      <w:r w:rsidR="00596A1A">
        <w:fldChar w:fldCharType="end"/>
      </w:r>
      <w:r w:rsidR="00596A1A">
        <w:t>.</w:t>
      </w:r>
    </w:p>
    <w:p w14:paraId="0214AA89" w14:textId="5671D9A5" w:rsidR="00420467" w:rsidRDefault="00267853" w:rsidP="007618D8">
      <w:r>
        <w:t xml:space="preserve">The sorted </w:t>
      </w:r>
      <w:r w:rsidR="007F4C14">
        <w:t xml:space="preserve">chemical </w:t>
      </w:r>
      <w:r>
        <w:t xml:space="preserve">space is then divided into batches of 47 </w:t>
      </w:r>
      <w:r w:rsidR="007F4C14">
        <w:t xml:space="preserve">along with an added </w:t>
      </w:r>
      <w:r>
        <w:t xml:space="preserve">standard reaction to generate the batch space. The standard reaction allows the chemist to quickly check if reaction </w:t>
      </w:r>
      <w:r w:rsidR="00336A7A">
        <w:t xml:space="preserve">parameters </w:t>
      </w:r>
      <w:r>
        <w:t xml:space="preserve">and machinery conditions were </w:t>
      </w:r>
      <w:r w:rsidR="00336A7A">
        <w:t>kept consistent between runs. The standard reaction is selected based on a successful reaction</w:t>
      </w:r>
      <w:r w:rsidR="00995E61">
        <w:t xml:space="preserve"> identified manually, </w:t>
      </w:r>
      <w:r w:rsidR="007677C8">
        <w:t xml:space="preserve">with </w:t>
      </w:r>
      <w:r w:rsidR="00336A7A">
        <w:t xml:space="preserve">a clean </w:t>
      </w:r>
      <w:r w:rsidR="00995E61">
        <w:t xml:space="preserve">and clear </w:t>
      </w:r>
      <w:r w:rsidR="00336A7A">
        <w:t xml:space="preserve">spectrum, allowing quick NMR interpretation for both the chemist and workflow. The standard reaction used </w:t>
      </w:r>
      <w:r w:rsidR="004F60E9">
        <w:t xml:space="preserve">along with the </w:t>
      </w:r>
      <w:r w:rsidR="00995E61">
        <w:t xml:space="preserve">formed product are shown in </w:t>
      </w:r>
      <w:r w:rsidR="004F60E9">
        <w:fldChar w:fldCharType="begin"/>
      </w:r>
      <w:r w:rsidR="004F60E9">
        <w:instrText xml:space="preserve"> REF _Ref171189382 \h </w:instrText>
      </w:r>
      <w:r w:rsidR="004F60E9">
        <w:fldChar w:fldCharType="separate"/>
      </w:r>
      <w:r w:rsidR="00242E7D">
        <w:t xml:space="preserve">Figure </w:t>
      </w:r>
      <w:r w:rsidR="00242E7D">
        <w:rPr>
          <w:noProof/>
        </w:rPr>
        <w:t>12</w:t>
      </w:r>
      <w:r w:rsidR="004F60E9">
        <w:fldChar w:fldCharType="end"/>
      </w:r>
      <w:r w:rsidR="004F60E9">
        <w:t>.</w:t>
      </w:r>
      <w:r w:rsidR="007677C8">
        <w:t xml:space="preserve"> A full characterisation in given in </w:t>
      </w:r>
      <w:r w:rsidR="00316BB6">
        <w:fldChar w:fldCharType="begin"/>
      </w:r>
      <w:r w:rsidR="00316BB6">
        <w:instrText xml:space="preserve"> REF _Ref171418516 \h </w:instrText>
      </w:r>
      <w:r w:rsidR="00316BB6">
        <w:fldChar w:fldCharType="separate"/>
      </w:r>
      <w:r w:rsidR="00242E7D">
        <w:t xml:space="preserve">S </w:t>
      </w:r>
      <w:r w:rsidR="00242E7D">
        <w:rPr>
          <w:noProof/>
        </w:rPr>
        <w:t>4</w:t>
      </w:r>
      <w:r w:rsidR="00316BB6">
        <w:fldChar w:fldCharType="end"/>
      </w:r>
      <w:r w:rsidR="00316BB6">
        <w:t>-</w:t>
      </w:r>
      <w:r w:rsidR="00316BB6">
        <w:fldChar w:fldCharType="begin"/>
      </w:r>
      <w:r w:rsidR="00316BB6">
        <w:instrText xml:space="preserve"> REF _Ref171418523 \h </w:instrText>
      </w:r>
      <w:r w:rsidR="00316BB6">
        <w:fldChar w:fldCharType="separate"/>
      </w:r>
      <w:r w:rsidR="00242E7D">
        <w:t xml:space="preserve">S </w:t>
      </w:r>
      <w:r w:rsidR="00242E7D">
        <w:rPr>
          <w:noProof/>
        </w:rPr>
        <w:t>7</w:t>
      </w:r>
      <w:r w:rsidR="00316BB6">
        <w:fldChar w:fldCharType="end"/>
      </w:r>
      <w:r w:rsidR="00316BB6">
        <w:t>.</w:t>
      </w:r>
      <w:r w:rsidR="007F4C14">
        <w:t xml:space="preserve"> Therefore</w:t>
      </w:r>
      <w:r w:rsidR="00B929AE">
        <w:t>,</w:t>
      </w:r>
      <w:r w:rsidR="007F4C14">
        <w:t xml:space="preserve"> standard reactions play the </w:t>
      </w:r>
      <w:r w:rsidR="008B3937">
        <w:t>role</w:t>
      </w:r>
      <w:r w:rsidR="007F4C14">
        <w:t xml:space="preserve"> of quality control.</w:t>
      </w:r>
    </w:p>
    <w:p w14:paraId="2E0D5A9B" w14:textId="232D899D" w:rsidR="00A62FC4" w:rsidRDefault="003644A4" w:rsidP="007618D8">
      <w:r>
        <w:t xml:space="preserve">Batches are then extracted by the batch space depending on </w:t>
      </w:r>
      <w:r w:rsidR="0066419C">
        <w:t>a ‘</w:t>
      </w:r>
      <w:r>
        <w:t>batch count</w:t>
      </w:r>
      <w:r w:rsidR="0066419C">
        <w:t>’ (corresponding to the latest batch that has been successfully run +</w:t>
      </w:r>
      <w:r w:rsidR="00A62FC4">
        <w:t>1</w:t>
      </w:r>
      <w:r w:rsidR="0066419C">
        <w:t>)</w:t>
      </w:r>
      <w:r>
        <w:t>.</w:t>
      </w:r>
      <w:r w:rsidR="001C351F">
        <w:t xml:space="preserve"> For example, a batch count of 3 extracts batch 3 from the batch space.</w:t>
      </w:r>
      <w:r>
        <w:t xml:space="preserve"> Batch count starts at count 0 and ends at count 15. The count is updated by the program only once the Stock CSV, Batch CSV, MS CSV and NMR Jason have been generated.</w:t>
      </w:r>
    </w:p>
    <w:p w14:paraId="4EA34F94" w14:textId="13F7DC78" w:rsidR="003D78C5" w:rsidRDefault="00420467" w:rsidP="007618D8">
      <w:r>
        <w:t xml:space="preserve">As mentioned previously, the synthesis platform is incapable of solid dispensing. Hence, the </w:t>
      </w:r>
      <w:r w:rsidR="003644A4">
        <w:t xml:space="preserve">extracted </w:t>
      </w:r>
      <w:r>
        <w:t>batch</w:t>
      </w:r>
      <w:r w:rsidR="005B2E38">
        <w:t>,</w:t>
      </w:r>
      <w:r>
        <w:t xml:space="preserve"> generates a csv </w:t>
      </w:r>
      <w:r w:rsidR="003644A4">
        <w:t xml:space="preserve">of reagent masses for the chemist to weigh. </w:t>
      </w:r>
      <w:r w:rsidR="00A62FC4">
        <w:t xml:space="preserve">These are minimum masses the chemist has to weigh. Since the programme aims to create stock solutions </w:t>
      </w:r>
      <w:commentRangeStart w:id="80"/>
      <w:r w:rsidR="00A62FC4">
        <w:t>at 30</w:t>
      </w:r>
      <w:ins w:id="81" w:author="Ayme, Jean-François" w:date="2024-07-29T19:15:00Z" w16du:dateUtc="2024-07-29T18:15:00Z">
        <w:r w:rsidR="00526F0D">
          <w:t xml:space="preserve"> </w:t>
        </w:r>
      </w:ins>
      <w:r w:rsidR="00A62FC4">
        <w:t>mM (for metals), 45</w:t>
      </w:r>
      <w:ins w:id="82" w:author="Ayme, Jean-François" w:date="2024-07-29T19:15:00Z" w16du:dateUtc="2024-07-29T18:15:00Z">
        <w:r w:rsidR="00526F0D">
          <w:t xml:space="preserve"> </w:t>
        </w:r>
      </w:ins>
      <w:r w:rsidR="00A62FC4">
        <w:t>mM (for amines), and 90</w:t>
      </w:r>
      <w:ins w:id="83" w:author="Ayme, Jean-François" w:date="2024-07-29T19:15:00Z" w16du:dateUtc="2024-07-29T18:15:00Z">
        <w:r w:rsidR="00526F0D">
          <w:t xml:space="preserve"> </w:t>
        </w:r>
      </w:ins>
      <w:r w:rsidR="00A62FC4">
        <w:t xml:space="preserve">mM (for </w:t>
      </w:r>
      <w:r w:rsidR="00865F4E">
        <w:t>aldehydes</w:t>
      </w:r>
      <w:r w:rsidR="00A62FC4">
        <w:t>)</w:t>
      </w:r>
      <w:commentRangeEnd w:id="80"/>
      <w:r w:rsidR="00526F0D">
        <w:rPr>
          <w:rStyle w:val="CommentReference"/>
          <w:kern w:val="2"/>
          <w14:ligatures w14:val="standardContextual"/>
        </w:rPr>
        <w:commentReference w:id="80"/>
      </w:r>
      <w:r w:rsidR="00A62FC4">
        <w:t xml:space="preserve">, time is saved, as an exact mass is not required to be measured </w:t>
      </w:r>
      <w:r w:rsidR="00865F4E">
        <w:t xml:space="preserve">by the chemist </w:t>
      </w:r>
      <w:r w:rsidR="00A62FC4">
        <w:t xml:space="preserve">as the programme </w:t>
      </w:r>
      <w:ins w:id="84" w:author="Ayme, Jean-François" w:date="2024-07-29T19:18:00Z" w16du:dateUtc="2024-07-29T18:18:00Z">
        <w:r w:rsidR="00AF4AA3">
          <w:t xml:space="preserve">automatically </w:t>
        </w:r>
      </w:ins>
      <w:r w:rsidR="00A62FC4">
        <w:t xml:space="preserve">adjusts </w:t>
      </w:r>
      <w:ins w:id="85" w:author="Ayme, Jean-François" w:date="2024-07-29T19:18:00Z" w16du:dateUtc="2024-07-29T18:18:00Z">
        <w:r w:rsidR="00AF4AA3">
          <w:t xml:space="preserve">the volume of solvent to be added </w:t>
        </w:r>
      </w:ins>
      <w:del w:id="86" w:author="Ayme, Jean-François" w:date="2024-07-29T19:18:00Z" w16du:dateUtc="2024-07-29T18:18:00Z">
        <w:r w:rsidR="00A62FC4" w:rsidDel="00AF4AA3">
          <w:delText xml:space="preserve">solvent volumes in stock solutions </w:delText>
        </w:r>
      </w:del>
      <w:r w:rsidR="00A62FC4">
        <w:t>to hit the targeted concentrations</w:t>
      </w:r>
      <w:ins w:id="87" w:author="Ayme, Jean-François" w:date="2024-07-29T19:19:00Z" w16du:dateUtc="2024-07-29T18:19:00Z">
        <w:r w:rsidR="00AF4AA3">
          <w:t xml:space="preserve"> based on the masses of reagent weighted by the chemist</w:t>
        </w:r>
      </w:ins>
      <w:r w:rsidR="00A62FC4">
        <w:t>.</w:t>
      </w:r>
      <w:r w:rsidR="00865F4E">
        <w:t xml:space="preserve"> </w:t>
      </w:r>
    </w:p>
    <w:p w14:paraId="4B1D9607" w14:textId="04F36199" w:rsidR="009A262E" w:rsidRDefault="003644A4" w:rsidP="007618D8">
      <w:r>
        <w:t>The chemist then adds the</w:t>
      </w:r>
      <w:r w:rsidR="00C555B0">
        <w:t xml:space="preserve"> masses of the</w:t>
      </w:r>
      <w:r>
        <w:t xml:space="preserve"> weighed reagents into the csv to be read by the program</w:t>
      </w:r>
      <w:r w:rsidR="00C555B0">
        <w:t>. The weighed masses and synthesis platform then</w:t>
      </w:r>
      <w:r>
        <w:t xml:space="preserve"> </w:t>
      </w:r>
      <w:r w:rsidR="00C555B0">
        <w:t>undergo</w:t>
      </w:r>
      <w:r>
        <w:t xml:space="preserve"> a series of checks before generating the updated batch (</w:t>
      </w:r>
      <w:r>
        <w:fldChar w:fldCharType="begin"/>
      </w:r>
      <w:r>
        <w:instrText xml:space="preserve"> REF _Ref169163065 \h </w:instrText>
      </w:r>
      <w:r>
        <w:fldChar w:fldCharType="separate"/>
      </w:r>
      <w:r w:rsidR="00242E7D">
        <w:t xml:space="preserve">Figure </w:t>
      </w:r>
      <w:r w:rsidR="00242E7D">
        <w:rPr>
          <w:noProof/>
        </w:rPr>
        <w:t>11</w:t>
      </w:r>
      <w:r>
        <w:fldChar w:fldCharType="end"/>
      </w:r>
      <w:r>
        <w:t>). Checking chemist input catches errors where either no masses have been added or extreme cases</w:t>
      </w:r>
      <w:r w:rsidR="00E44F08">
        <w:t>. For example,</w:t>
      </w:r>
      <w:r>
        <w:t xml:space="preserve"> where </w:t>
      </w:r>
      <w:commentRangeStart w:id="88"/>
      <w:r>
        <w:t>20</w:t>
      </w:r>
      <w:ins w:id="89" w:author="Ayme, Jean-François" w:date="2024-07-29T19:20:00Z" w16du:dateUtc="2024-07-29T18:20:00Z">
        <w:r w:rsidR="00AF4AA3">
          <w:t xml:space="preserve"> </w:t>
        </w:r>
      </w:ins>
      <w:r>
        <w:t>g</w:t>
      </w:r>
      <w:commentRangeEnd w:id="88"/>
      <w:r w:rsidR="00AF4AA3">
        <w:rPr>
          <w:rStyle w:val="CommentReference"/>
          <w:kern w:val="2"/>
          <w14:ligatures w14:val="standardContextual"/>
        </w:rPr>
        <w:commentReference w:id="88"/>
      </w:r>
      <w:r>
        <w:t xml:space="preserve"> of reagent were measured instead of 0.2</w:t>
      </w:r>
      <w:ins w:id="90" w:author="Ayme, Jean-François" w:date="2024-07-29T19:20:00Z" w16du:dateUtc="2024-07-29T18:20:00Z">
        <w:r w:rsidR="00AF4AA3">
          <w:t xml:space="preserve"> </w:t>
        </w:r>
      </w:ins>
      <w:r>
        <w:t>g.</w:t>
      </w:r>
      <w:r w:rsidR="009A262E">
        <w:t xml:space="preserve"> The program also forces the chemist to check</w:t>
      </w:r>
      <w:r w:rsidR="00161F16">
        <w:t>:</w:t>
      </w:r>
      <w:r w:rsidR="009A262E">
        <w:t xml:space="preserve"> if NMR </w:t>
      </w:r>
      <w:del w:id="91" w:author="Ayme, Jean-François" w:date="2024-07-29T19:21:00Z" w16du:dateUtc="2024-07-29T18:21:00Z">
        <w:r w:rsidR="009A262E" w:rsidDel="00AF4AA3">
          <w:delText>vails</w:delText>
        </w:r>
      </w:del>
      <w:ins w:id="92" w:author="Ayme, Jean-François" w:date="2024-07-29T19:21:00Z" w16du:dateUtc="2024-07-29T18:21:00Z">
        <w:r w:rsidR="00AF4AA3">
          <w:t>tubes</w:t>
        </w:r>
      </w:ins>
      <w:r w:rsidR="009A262E">
        <w:t>, LCMS vials, charged reagent vials, reaction vials</w:t>
      </w:r>
      <w:r w:rsidR="00161F16">
        <w:t xml:space="preserve"> have been added; if </w:t>
      </w:r>
      <w:r w:rsidR="009A262E">
        <w:t xml:space="preserve">solvents </w:t>
      </w:r>
      <w:r w:rsidR="00161F16">
        <w:t>reservoirs are full; and if the waste reservoir is empty. The locations of the vials and reservoirs are shown in</w:t>
      </w:r>
      <w:r w:rsidR="00BE2F29">
        <w:t xml:space="preserve"> </w:t>
      </w:r>
      <w:r w:rsidR="00BE2F29">
        <w:fldChar w:fldCharType="begin"/>
      </w:r>
      <w:r w:rsidR="00BE2F29">
        <w:instrText xml:space="preserve"> REF _Ref169166419 \h </w:instrText>
      </w:r>
      <w:r w:rsidR="00BE2F29">
        <w:fldChar w:fldCharType="separate"/>
      </w:r>
      <w:r w:rsidR="00242E7D">
        <w:t xml:space="preserve">S </w:t>
      </w:r>
      <w:r w:rsidR="00242E7D">
        <w:rPr>
          <w:noProof/>
        </w:rPr>
        <w:t>3</w:t>
      </w:r>
      <w:r w:rsidR="00BE2F29">
        <w:fldChar w:fldCharType="end"/>
      </w:r>
      <w:r w:rsidR="00BE2F29">
        <w:t>.</w:t>
      </w:r>
      <w:r w:rsidR="006C52AD">
        <w:t xml:space="preserve"> </w:t>
      </w:r>
      <w:r w:rsidR="00010BD6">
        <w:t>Therefore, the</w:t>
      </w:r>
      <w:r w:rsidR="006C52AD">
        <w:t xml:space="preserve"> check ensures a </w:t>
      </w:r>
      <w:r w:rsidR="006C52AD">
        <w:lastRenderedPageBreak/>
        <w:t>complete setup before generating the updated batch</w:t>
      </w:r>
      <w:r w:rsidR="00010BD6">
        <w:t xml:space="preserve">, </w:t>
      </w:r>
      <w:r w:rsidR="00A319DC">
        <w:t>reducing</w:t>
      </w:r>
      <w:r w:rsidR="00010BD6">
        <w:t xml:space="preserve"> fail</w:t>
      </w:r>
      <w:r w:rsidR="00995A7D">
        <w:t>ed runs</w:t>
      </w:r>
      <w:ins w:id="93" w:author="Ayme, Jean-François" w:date="2024-07-29T19:21:00Z" w16du:dateUtc="2024-07-29T18:21:00Z">
        <w:r w:rsidR="00AF4AA3">
          <w:t xml:space="preserve"> and ensure that essential safety checked are performed be</w:t>
        </w:r>
      </w:ins>
      <w:ins w:id="94" w:author="Ayme, Jean-François" w:date="2024-07-29T19:22:00Z" w16du:dateUtc="2024-07-29T18:22:00Z">
        <w:r w:rsidR="00AF4AA3">
          <w:t>fore the automated process is started</w:t>
        </w:r>
      </w:ins>
      <w:del w:id="95" w:author="Ayme, Jean-François" w:date="2024-07-29T19:21:00Z" w16du:dateUtc="2024-07-29T18:21:00Z">
        <w:r w:rsidR="006C52AD" w:rsidDel="00AF4AA3">
          <w:delText>.</w:delText>
        </w:r>
      </w:del>
    </w:p>
    <w:p w14:paraId="3A1C65F7" w14:textId="2EAC916E" w:rsidR="00CD704C" w:rsidRDefault="00BE2F29" w:rsidP="00A779D4">
      <w:r>
        <w:t xml:space="preserve">The updated batch then is stored </w:t>
      </w:r>
      <w:r w:rsidR="00391728">
        <w:t>as</w:t>
      </w:r>
      <w:r>
        <w:t xml:space="preserve"> logs and is used to generate</w:t>
      </w:r>
      <w:r w:rsidR="00391728">
        <w:t xml:space="preserve"> a</w:t>
      </w:r>
      <w:r>
        <w:t xml:space="preserve"> Stock CSV, </w:t>
      </w:r>
      <w:r w:rsidR="00391728">
        <w:t xml:space="preserve">a </w:t>
      </w:r>
      <w:r>
        <w:t xml:space="preserve">Sample CSV, </w:t>
      </w:r>
      <w:r w:rsidR="00391728">
        <w:t xml:space="preserve">a </w:t>
      </w:r>
      <w:r>
        <w:t>MS CSV, and</w:t>
      </w:r>
      <w:r w:rsidR="00391728">
        <w:t xml:space="preserve"> a</w:t>
      </w:r>
      <w:r>
        <w:t xml:space="preserve"> NMR J</w:t>
      </w:r>
      <w:del w:id="96" w:author="Ayme, Jean-François" w:date="2024-07-29T19:22:00Z" w16du:dateUtc="2024-07-29T18:22:00Z">
        <w:r w:rsidDel="000D0501">
          <w:delText>a</w:delText>
        </w:r>
      </w:del>
      <w:r>
        <w:t>son.</w:t>
      </w:r>
      <w:r w:rsidR="00FA156D">
        <w:t xml:space="preserve"> </w:t>
      </w:r>
      <w:commentRangeStart w:id="97"/>
      <w:del w:id="98" w:author="Ayme, Jean-François" w:date="2024-07-29T19:23:00Z" w16du:dateUtc="2024-07-29T18:23:00Z">
        <w:r w:rsidR="00FA156D" w:rsidDel="000D0501">
          <w:delText>The stock and sample</w:delText>
        </w:r>
        <w:r w:rsidR="0009468F" w:rsidDel="000D0501">
          <w:delText xml:space="preserve"> CSVs were generated for </w:delText>
        </w:r>
        <w:r w:rsidR="00FA156D" w:rsidDel="000D0501">
          <w:delText xml:space="preserve">instruction input for the </w:delText>
        </w:r>
        <w:r w:rsidR="0009468F" w:rsidDel="000D0501">
          <w:delText xml:space="preserve">ChemSpeed </w:delText>
        </w:r>
        <w:r w:rsidR="00FA156D" w:rsidDel="000D0501">
          <w:delText>platform.</w:delText>
        </w:r>
        <w:r w:rsidR="0009468F" w:rsidDel="000D0501">
          <w:delText xml:space="preserve"> </w:delText>
        </w:r>
        <w:r w:rsidR="007F792F" w:rsidDel="000D0501">
          <w:delText xml:space="preserve">While </w:delText>
        </w:r>
        <w:r w:rsidR="00FA156D" w:rsidDel="000D0501">
          <w:delText xml:space="preserve">NMR </w:delText>
        </w:r>
        <w:r w:rsidR="007F792F" w:rsidDel="000D0501">
          <w:delText xml:space="preserve">Jsons and </w:delText>
        </w:r>
        <w:r w:rsidR="00FA156D" w:rsidDel="000D0501">
          <w:delText xml:space="preserve">MS </w:delText>
        </w:r>
        <w:r w:rsidR="007F792F" w:rsidDel="000D0501">
          <w:delText xml:space="preserve">CSVs were generated for the NMR and LCMS machines as input </w:delText>
        </w:r>
        <w:r w:rsidR="00FA156D" w:rsidDel="000D0501">
          <w:delText>for automated data collection.</w:delText>
        </w:r>
        <w:r w:rsidR="007F792F" w:rsidDel="000D0501">
          <w:delText xml:space="preserve"> </w:delText>
        </w:r>
      </w:del>
      <w:commentRangeEnd w:id="97"/>
      <w:r w:rsidR="000D0501">
        <w:rPr>
          <w:rStyle w:val="CommentReference"/>
          <w:kern w:val="2"/>
          <w14:ligatures w14:val="standardContextual"/>
        </w:rPr>
        <w:commentReference w:id="97"/>
      </w:r>
      <w:r>
        <w:t xml:space="preserve">Stock and Sample CSV are read by the </w:t>
      </w:r>
      <w:proofErr w:type="spellStart"/>
      <w:r>
        <w:t>ChemSpeed</w:t>
      </w:r>
      <w:proofErr w:type="spellEnd"/>
      <w:r>
        <w:t xml:space="preserve"> platform and provides information on how to make up the stock solutions</w:t>
      </w:r>
      <w:r w:rsidR="00F73328">
        <w:t xml:space="preserve"> (based</w:t>
      </w:r>
      <w:r w:rsidR="00432491">
        <w:t xml:space="preserve"> on</w:t>
      </w:r>
      <w:r w:rsidR="00F73328">
        <w:t xml:space="preserve"> reagent solubilities </w:t>
      </w:r>
      <w:r w:rsidR="00736166">
        <w:t xml:space="preserve">tests </w:t>
      </w:r>
      <w:r w:rsidR="00F73328">
        <w:t>determined before)</w:t>
      </w:r>
      <w:r w:rsidR="000E6474">
        <w:t>, and how to transfer stock solutions into reaction vials</w:t>
      </w:r>
      <w:r w:rsidR="00391728">
        <w:t xml:space="preserve"> (to form</w:t>
      </w:r>
      <w:r w:rsidR="008A7429">
        <w:t xml:space="preserve"> reaction combinations in the batch</w:t>
      </w:r>
      <w:r w:rsidR="00391728">
        <w:t>)</w:t>
      </w:r>
      <w:r w:rsidR="000E6474">
        <w:t xml:space="preserve">. Both Stock and Sample CSV are transferred to the </w:t>
      </w:r>
      <w:proofErr w:type="spellStart"/>
      <w:r w:rsidR="000E6474">
        <w:t>ChemSpeed</w:t>
      </w:r>
      <w:proofErr w:type="spellEnd"/>
      <w:r w:rsidR="000E6474">
        <w:t xml:space="preserve"> via a shared folder </w:t>
      </w:r>
      <w:r w:rsidR="00F81B63">
        <w:t>on the local network.</w:t>
      </w:r>
      <w:r w:rsidR="0009468F">
        <w:t xml:space="preserve"> </w:t>
      </w:r>
      <w:r w:rsidR="00F81B63">
        <w:t xml:space="preserve">The MS CSV is sent to the LCMS autosampler </w:t>
      </w:r>
      <w:r w:rsidR="00736166">
        <w:t xml:space="preserve">via email </w:t>
      </w:r>
      <w:r w:rsidR="00F81B63">
        <w:t>and contains information on the aliquot volume, sample number, and several other MS parameters. For example, if samples need to pass through a column. The NMR J</w:t>
      </w:r>
      <w:del w:id="99" w:author="Ayme, Jean-François" w:date="2024-07-29T19:23:00Z" w16du:dateUtc="2024-07-29T18:23:00Z">
        <w:r w:rsidR="00F81B63" w:rsidDel="000D0501">
          <w:delText>a</w:delText>
        </w:r>
      </w:del>
      <w:r w:rsidR="00F81B63">
        <w:t xml:space="preserve">son is sent to the NMR autosampler </w:t>
      </w:r>
      <w:r w:rsidR="00736166">
        <w:t xml:space="preserve">via email </w:t>
      </w:r>
      <w:r w:rsidR="00F81B63">
        <w:t>and contains information on the sample, and several NMR parameters. For example, the number of scans.</w:t>
      </w:r>
      <w:r w:rsidR="00271CC5">
        <w:t xml:space="preserve"> These output files therefore dictate the behaviour of the platforms to create </w:t>
      </w:r>
      <w:r w:rsidR="00256418">
        <w:t xml:space="preserve">a </w:t>
      </w:r>
      <w:r w:rsidR="00271CC5">
        <w:t>batch</w:t>
      </w:r>
      <w:r w:rsidR="00DA6D1C">
        <w:t xml:space="preserve"> </w:t>
      </w:r>
      <w:r w:rsidR="006143C0">
        <w:t xml:space="preserve">and </w:t>
      </w:r>
      <w:r w:rsidR="00DA6D1C">
        <w:t>its analysis</w:t>
      </w:r>
      <w:r w:rsidR="00271CC5">
        <w:t>.</w:t>
      </w:r>
    </w:p>
    <w:p w14:paraId="36357EF3" w14:textId="03F4FAB7" w:rsidR="006575D1" w:rsidRPr="006575D1" w:rsidRDefault="006575D1" w:rsidP="00A779D4">
      <w:r>
        <w:t xml:space="preserve">These modifications allowed for a reliable synthesis and analysis workflow, where all 720 reactions can be acquired in </w:t>
      </w:r>
      <w:r w:rsidR="00036B0A">
        <w:t>a predicted</w:t>
      </w:r>
      <w:r>
        <w:t xml:space="preserve"> span of 6 weeks, where 15% of this time is spent setting up workflows, cleaning NMR tubes and </w:t>
      </w:r>
      <w:r w:rsidR="005C3445">
        <w:t xml:space="preserve">cleaning </w:t>
      </w:r>
      <w:r>
        <w:t xml:space="preserve">used vials. Furthermore, the program is written in a way, that a non-expert coder </w:t>
      </w:r>
      <w:del w:id="100" w:author="Ayme, Jean-François" w:date="2024-07-29T19:25:00Z" w16du:dateUtc="2024-07-29T18:25:00Z">
        <w:r w:rsidDel="000D0501">
          <w:delText>is capable too of running</w:delText>
        </w:r>
      </w:del>
      <w:ins w:id="101" w:author="Ayme, Jean-François" w:date="2024-07-29T19:25:00Z" w16du:dateUtc="2024-07-29T18:25:00Z">
        <w:r w:rsidR="000D0501">
          <w:t>could set up and execute the</w:t>
        </w:r>
      </w:ins>
      <w:r>
        <w:t xml:space="preserve"> </w:t>
      </w:r>
      <w:del w:id="102" w:author="Ayme, Jean-François" w:date="2024-07-29T19:25:00Z" w16du:dateUtc="2024-07-29T18:25:00Z">
        <w:r w:rsidDel="000D0501">
          <w:delText xml:space="preserve">experiments in </w:delText>
        </w:r>
      </w:del>
      <w:r>
        <w:t>automation</w:t>
      </w:r>
      <w:ins w:id="103" w:author="Ayme, Jean-François" w:date="2024-07-29T19:25:00Z" w16du:dateUtc="2024-07-29T18:25:00Z">
        <w:r w:rsidR="000D0501">
          <w:t xml:space="preserve"> workflow</w:t>
        </w:r>
      </w:ins>
      <w:r>
        <w:t>. Lastly, both modifications and program reduce set up times while reducing as much human error as possible through each step of the process.</w:t>
      </w:r>
    </w:p>
    <w:p w14:paraId="237112EB" w14:textId="59B97077" w:rsidR="003D750A" w:rsidRDefault="003D750A" w:rsidP="003D750A">
      <w:pPr>
        <w:pStyle w:val="Heading3"/>
      </w:pPr>
      <w:bookmarkStart w:id="104" w:name="_Toc172795313"/>
      <w:r>
        <w:t>4.2.1.2 Synthesis and Analysis of the Selected Space</w:t>
      </w:r>
      <w:bookmarkEnd w:id="104"/>
    </w:p>
    <w:p w14:paraId="2FA333C1" w14:textId="5E6665CB" w:rsidR="00545A2A" w:rsidRDefault="003D750A" w:rsidP="003D750A">
      <w:r>
        <w:t>With all the platforms, modifications and programmes set up, reactions in the selected chemical space can be carried out and analysed in automation.</w:t>
      </w:r>
      <w:r w:rsidR="00EB30F3">
        <w:t xml:space="preserve"> This still requires the chemist to complete a few tasks for each batch run. </w:t>
      </w:r>
      <w:r w:rsidR="00545A2A">
        <w:t xml:space="preserve">The complete </w:t>
      </w:r>
      <w:r w:rsidR="001C3556">
        <w:t xml:space="preserve">manual </w:t>
      </w:r>
      <w:r w:rsidR="00545A2A">
        <w:t xml:space="preserve">process </w:t>
      </w:r>
      <w:r w:rsidR="001C3556">
        <w:t xml:space="preserve">of carrying out a run </w:t>
      </w:r>
      <w:r w:rsidR="00545A2A">
        <w:t xml:space="preserve">is shown in </w:t>
      </w:r>
      <w:r w:rsidR="00064D53">
        <w:fldChar w:fldCharType="begin"/>
      </w:r>
      <w:r w:rsidR="00064D53">
        <w:instrText xml:space="preserve"> REF _Ref169806750 \h </w:instrText>
      </w:r>
      <w:r w:rsidR="00064D53">
        <w:fldChar w:fldCharType="separate"/>
      </w:r>
      <w:r w:rsidR="00242E7D">
        <w:t xml:space="preserve">Figure </w:t>
      </w:r>
      <w:r w:rsidR="00242E7D">
        <w:rPr>
          <w:noProof/>
        </w:rPr>
        <w:t>13</w:t>
      </w:r>
      <w:r w:rsidR="00064D53">
        <w:fldChar w:fldCharType="end"/>
      </w:r>
      <w:r w:rsidR="00064D53">
        <w:t xml:space="preserve"> </w:t>
      </w:r>
      <w:r w:rsidR="00545A2A">
        <w:t xml:space="preserve">and the relevant locations in the synthesis platform are shown in </w:t>
      </w:r>
      <w:r w:rsidR="00545A2A">
        <w:fldChar w:fldCharType="begin"/>
      </w:r>
      <w:r w:rsidR="00545A2A">
        <w:instrText xml:space="preserve"> REF _Ref169166419 \h </w:instrText>
      </w:r>
      <w:r w:rsidR="00545A2A">
        <w:fldChar w:fldCharType="separate"/>
      </w:r>
      <w:r w:rsidR="00242E7D">
        <w:t xml:space="preserve">S </w:t>
      </w:r>
      <w:r w:rsidR="00242E7D">
        <w:rPr>
          <w:noProof/>
        </w:rPr>
        <w:t>3</w:t>
      </w:r>
      <w:r w:rsidR="00545A2A">
        <w:fldChar w:fldCharType="end"/>
      </w:r>
      <w:r w:rsidR="00545A2A">
        <w:t>.</w:t>
      </w:r>
    </w:p>
    <w:p w14:paraId="01C9EF3B" w14:textId="77777777" w:rsidR="001E6337" w:rsidRDefault="001E6337" w:rsidP="001E6337">
      <w:pPr>
        <w:keepNext/>
      </w:pPr>
      <w:r>
        <w:rPr>
          <w:noProof/>
        </w:rPr>
        <w:lastRenderedPageBreak/>
        <w:drawing>
          <wp:inline distT="0" distB="0" distL="0" distR="0" wp14:anchorId="7166E313" wp14:editId="38377190">
            <wp:extent cx="6634131" cy="68992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634131" cy="6899274"/>
                    </a:xfrm>
                    <a:prstGeom prst="rect">
                      <a:avLst/>
                    </a:prstGeom>
                    <a:noFill/>
                    <a:ln>
                      <a:noFill/>
                    </a:ln>
                  </pic:spPr>
                </pic:pic>
              </a:graphicData>
            </a:graphic>
          </wp:inline>
        </w:drawing>
      </w:r>
    </w:p>
    <w:p w14:paraId="5658F3FF" w14:textId="4A0EF309" w:rsidR="00463B65" w:rsidRDefault="001E6337" w:rsidP="001E6337">
      <w:pPr>
        <w:pStyle w:val="Caption"/>
      </w:pPr>
      <w:bookmarkStart w:id="105" w:name="_Ref169806750"/>
      <w:r>
        <w:t xml:space="preserve">Figure </w:t>
      </w:r>
      <w:r w:rsidR="00000000">
        <w:fldChar w:fldCharType="begin"/>
      </w:r>
      <w:r w:rsidR="00000000">
        <w:instrText xml:space="preserve"> SEQ Figure \* ARABIC </w:instrText>
      </w:r>
      <w:r w:rsidR="00000000">
        <w:fldChar w:fldCharType="separate"/>
      </w:r>
      <w:r w:rsidR="00242E7D">
        <w:rPr>
          <w:noProof/>
        </w:rPr>
        <w:t>13</w:t>
      </w:r>
      <w:r w:rsidR="00000000">
        <w:rPr>
          <w:noProof/>
        </w:rPr>
        <w:fldChar w:fldCharType="end"/>
      </w:r>
      <w:bookmarkEnd w:id="105"/>
      <w:r>
        <w:t xml:space="preserve">: The physical steps a chemist needs to take to run a batch in the workflow. There are 14 overall steps that are required for post and pre-platform running. </w:t>
      </w:r>
    </w:p>
    <w:p w14:paraId="3783D398" w14:textId="6B61C62F" w:rsidR="00545A2A" w:rsidDel="00810E2A" w:rsidRDefault="00545A2A" w:rsidP="003D750A">
      <w:pPr>
        <w:rPr>
          <w:del w:id="106" w:author="Ayme, Jean-François" w:date="2024-07-29T19:28:00Z" w16du:dateUtc="2024-07-29T18:28:00Z"/>
        </w:rPr>
      </w:pPr>
      <w:commentRangeStart w:id="107"/>
      <w:del w:id="108" w:author="Ayme, Jean-François" w:date="2024-07-29T19:28:00Z" w16du:dateUtc="2024-07-29T18:28:00Z">
        <w:r w:rsidDel="00810E2A">
          <w:delText>As outlined in the section 3, the chemist first defines a chemical space into the program to generate a computer readable representation of the space.</w:delText>
        </w:r>
      </w:del>
    </w:p>
    <w:p w14:paraId="592A85CA" w14:textId="216ADDD5" w:rsidR="00545A2A" w:rsidRDefault="00545A2A" w:rsidP="003D750A">
      <w:del w:id="109" w:author="Ayme, Jean-François" w:date="2024-07-29T19:28:00Z" w16du:dateUtc="2024-07-29T18:28:00Z">
        <w:r w:rsidDel="00810E2A">
          <w:delText xml:space="preserve">With the space generated the workflow is now capable of taking batches </w:delText>
        </w:r>
        <w:r w:rsidR="00614A66" w:rsidDel="00810E2A">
          <w:delText>for</w:delText>
        </w:r>
        <w:r w:rsidDel="00810E2A">
          <w:delText xml:space="preserve"> synthesis and analysis. However, the chemist must first setup the workflow </w:delText>
        </w:r>
      </w:del>
      <w:commentRangeEnd w:id="107"/>
      <w:r w:rsidR="00810E2A">
        <w:rPr>
          <w:rStyle w:val="CommentReference"/>
          <w:kern w:val="2"/>
          <w14:ligatures w14:val="standardContextual"/>
        </w:rPr>
        <w:commentReference w:id="107"/>
      </w:r>
      <w:ins w:id="110" w:author="Ayme, Jean-François" w:date="2024-07-29T19:28:00Z" w16du:dateUtc="2024-07-29T18:28:00Z">
        <w:r w:rsidR="00810E2A">
          <w:t>B</w:t>
        </w:r>
      </w:ins>
      <w:del w:id="111" w:author="Ayme, Jean-François" w:date="2024-07-29T19:28:00Z" w16du:dateUtc="2024-07-29T18:28:00Z">
        <w:r w:rsidDel="00810E2A">
          <w:delText>b</w:delText>
        </w:r>
      </w:del>
      <w:r>
        <w:t>efore any batches can be run</w:t>
      </w:r>
      <w:ins w:id="112" w:author="Ayme, Jean-François" w:date="2024-07-29T19:27:00Z" w16du:dateUtc="2024-07-29T18:27:00Z">
        <w:r w:rsidR="00810E2A">
          <w:t xml:space="preserve"> in </w:t>
        </w:r>
        <w:proofErr w:type="spellStart"/>
        <w:r w:rsidR="00810E2A">
          <w:t>aut</w:t>
        </w:r>
      </w:ins>
      <w:ins w:id="113" w:author="Ayme, Jean-François" w:date="2024-07-29T19:28:00Z" w16du:dateUtc="2024-07-29T18:28:00Z">
        <w:r w:rsidR="00810E2A">
          <w:t>omation</w:t>
        </w:r>
      </w:ins>
      <w:del w:id="114" w:author="Ayme, Jean-François" w:date="2024-07-29T19:27:00Z" w16du:dateUtc="2024-07-29T18:27:00Z">
        <w:r w:rsidDel="00810E2A">
          <w:delText>.</w:delText>
        </w:r>
      </w:del>
      <w:ins w:id="115" w:author="Ayme, Jean-François" w:date="2024-07-29T19:27:00Z" w16du:dateUtc="2024-07-29T18:27:00Z">
        <w:r w:rsidR="00810E2A">
          <w:t>the</w:t>
        </w:r>
        <w:proofErr w:type="spellEnd"/>
        <w:r w:rsidR="00810E2A">
          <w:t xml:space="preserve"> chemist must first setup the workflow</w:t>
        </w:r>
      </w:ins>
    </w:p>
    <w:p w14:paraId="7FE57852" w14:textId="15356D3D" w:rsidR="00545A2A" w:rsidRDefault="00545A2A" w:rsidP="003D750A">
      <w:r>
        <w:t xml:space="preserve">Firstly, clean </w:t>
      </w:r>
      <w:proofErr w:type="spellStart"/>
      <w:r>
        <w:t>nmr</w:t>
      </w:r>
      <w:proofErr w:type="spellEnd"/>
      <w:r>
        <w:t xml:space="preserve"> tubes are labelled and</w:t>
      </w:r>
      <w:r w:rsidR="001C3556">
        <w:t xml:space="preserve"> topped with</w:t>
      </w:r>
      <w:r>
        <w:t xml:space="preserve"> an appropriate </w:t>
      </w:r>
      <w:r w:rsidR="001B38ED">
        <w:t xml:space="preserve">pierced </w:t>
      </w:r>
      <w:r>
        <w:t>NMR</w:t>
      </w:r>
      <w:r w:rsidR="001B38ED">
        <w:t xml:space="preserve"> cap</w:t>
      </w:r>
      <w:r w:rsidR="001C3556">
        <w:t xml:space="preserve">, </w:t>
      </w:r>
      <w:r w:rsidR="001B38ED">
        <w:t xml:space="preserve">before being </w:t>
      </w:r>
      <w:r>
        <w:t xml:space="preserve">added onto the NMR rack. The hole in the lid allows the </w:t>
      </w:r>
      <w:proofErr w:type="spellStart"/>
      <w:r>
        <w:t>ChemSpeed</w:t>
      </w:r>
      <w:proofErr w:type="spellEnd"/>
      <w:r>
        <w:t xml:space="preserve"> to dispense samples into the NMR tube.</w:t>
      </w:r>
      <w:r w:rsidR="00D07349">
        <w:t xml:space="preserve"> The rack is then placed into the appropriate location on the </w:t>
      </w:r>
      <w:proofErr w:type="spellStart"/>
      <w:r w:rsidR="00D07349">
        <w:t>ChemSpeed</w:t>
      </w:r>
      <w:proofErr w:type="spellEnd"/>
      <w:r w:rsidR="001C3556">
        <w:t>.</w:t>
      </w:r>
      <w:r w:rsidR="00CD704C">
        <w:t xml:space="preserve"> </w:t>
      </w:r>
    </w:p>
    <w:p w14:paraId="7AA8B938" w14:textId="09A20433" w:rsidR="00545A2A" w:rsidRDefault="00545A2A" w:rsidP="003D750A">
      <w:r>
        <w:t xml:space="preserve">Secondly, </w:t>
      </w:r>
      <w:r w:rsidR="00D07349">
        <w:t xml:space="preserve">LCMS vials are labelled and added onto their rack. In preliminary test, precipitates ended up clogging the mass </w:t>
      </w:r>
      <w:r w:rsidR="00EA3A31">
        <w:t xml:space="preserve">spectrometer’s </w:t>
      </w:r>
      <w:r w:rsidR="00D07349">
        <w:t>injection syringe. Hence</w:t>
      </w:r>
      <w:r w:rsidR="001C3556">
        <w:t>,</w:t>
      </w:r>
      <w:r w:rsidR="00D07349">
        <w:t xml:space="preserve"> syringeless filter</w:t>
      </w:r>
      <w:r w:rsidR="00EA3A31">
        <w:t xml:space="preserve"> </w:t>
      </w:r>
      <w:r w:rsidR="001C3556">
        <w:t xml:space="preserve">LCMS </w:t>
      </w:r>
      <w:r w:rsidR="00EA3A31">
        <w:t>vials were used</w:t>
      </w:r>
      <w:r w:rsidR="001C3556">
        <w:t xml:space="preserve"> (</w:t>
      </w:r>
      <w:r w:rsidR="001C3556">
        <w:fldChar w:fldCharType="begin"/>
      </w:r>
      <w:r w:rsidR="001C3556">
        <w:instrText xml:space="preserve"> REF _Ref169806750 \h </w:instrText>
      </w:r>
      <w:r w:rsidR="001C3556">
        <w:fldChar w:fldCharType="separate"/>
      </w:r>
      <w:r w:rsidR="00242E7D">
        <w:t xml:space="preserve">Figure </w:t>
      </w:r>
      <w:r w:rsidR="00242E7D">
        <w:rPr>
          <w:noProof/>
        </w:rPr>
        <w:t>13</w:t>
      </w:r>
      <w:r w:rsidR="001C3556">
        <w:fldChar w:fldCharType="end"/>
      </w:r>
      <w:r w:rsidR="001C3556">
        <w:t>)</w:t>
      </w:r>
      <w:ins w:id="116" w:author="Ayme, Jean-François" w:date="2024-07-29T19:28:00Z" w16du:dateUtc="2024-07-29T18:28:00Z">
        <w:r w:rsidR="00810E2A">
          <w:t xml:space="preserve"> instead of </w:t>
        </w:r>
      </w:ins>
      <w:ins w:id="117" w:author="Ayme, Jean-François" w:date="2024-07-29T19:29:00Z" w16du:dateUtc="2024-07-29T18:29:00Z">
        <w:r w:rsidR="00810E2A">
          <w:lastRenderedPageBreak/>
          <w:t>conventional MS vials enabling to quickly filter all reactions with minimal effort</w:t>
        </w:r>
      </w:ins>
      <w:r w:rsidR="00EA3A31">
        <w:t xml:space="preserve">. </w:t>
      </w:r>
      <w:r w:rsidR="00D07349">
        <w:t xml:space="preserve">The </w:t>
      </w:r>
      <w:r w:rsidR="00EA3A31">
        <w:t xml:space="preserve">LCMS </w:t>
      </w:r>
      <w:r w:rsidR="00D07349">
        <w:t xml:space="preserve">rack is then placed in the appropriate location on the </w:t>
      </w:r>
      <w:proofErr w:type="spellStart"/>
      <w:r w:rsidR="00D07349">
        <w:t>ChemSpeed</w:t>
      </w:r>
      <w:proofErr w:type="spellEnd"/>
      <w:r w:rsidR="00D07349">
        <w:t>.</w:t>
      </w:r>
    </w:p>
    <w:p w14:paraId="45831A04" w14:textId="1A3FC832" w:rsidR="00F62D19" w:rsidRDefault="00F62D19" w:rsidP="003D750A">
      <w:r>
        <w:t>Since both acetonitrile and dichloromethane were used as solvents</w:t>
      </w:r>
      <w:r w:rsidR="001C3556">
        <w:t>,</w:t>
      </w:r>
      <w:r>
        <w:t xml:space="preserve"> these have to be topped up before each run. Since, acetonitrile was used as the main solvent, a whole Winchester bottle was used as a reservoir, while for dichloromethane, a 60</w:t>
      </w:r>
      <w:ins w:id="118" w:author="Ayme, Jean-François" w:date="2024-07-29T19:30:00Z" w16du:dateUtc="2024-07-29T18:30:00Z">
        <w:r w:rsidR="00810E2A">
          <w:t xml:space="preserve"> </w:t>
        </w:r>
      </w:ins>
      <w:r>
        <w:t xml:space="preserve">mL vial </w:t>
      </w:r>
      <w:del w:id="119" w:author="Ayme, Jean-François" w:date="2024-07-29T19:30:00Z" w16du:dateUtc="2024-07-29T18:30:00Z">
        <w:r w:rsidDel="00810E2A">
          <w:delText>was used</w:delText>
        </w:r>
      </w:del>
      <w:ins w:id="120" w:author="Ayme, Jean-François" w:date="2024-07-29T19:30:00Z" w16du:dateUtc="2024-07-29T18:30:00Z">
        <w:r w:rsidR="00810E2A">
          <w:t>is sufficient</w:t>
        </w:r>
      </w:ins>
      <w:r>
        <w:t>.</w:t>
      </w:r>
    </w:p>
    <w:p w14:paraId="720CC329" w14:textId="45FF4847" w:rsidR="00F62D19" w:rsidRDefault="00F62D19" w:rsidP="003D750A">
      <w:r>
        <w:t xml:space="preserve">The </w:t>
      </w:r>
      <w:proofErr w:type="spellStart"/>
      <w:r>
        <w:t>ChemSpeed</w:t>
      </w:r>
      <w:proofErr w:type="spellEnd"/>
      <w:r>
        <w:t xml:space="preserve"> only has 4 needles for liquid handling. Hence</w:t>
      </w:r>
      <w:r w:rsidR="001C3556">
        <w:t>,</w:t>
      </w:r>
      <w:r>
        <w:t xml:space="preserve"> to ensure reagent purity, these are washed by the platform autonomously</w:t>
      </w:r>
      <w:r w:rsidR="001C3556">
        <w:t xml:space="preserve"> after each transfer, creating solvent waste</w:t>
      </w:r>
      <w:r>
        <w:t>. Therefore, the chemist also has to ensure that the waste reservoir is not full before each run.</w:t>
      </w:r>
    </w:p>
    <w:p w14:paraId="19710AEE" w14:textId="6664343E" w:rsidR="00F62D19" w:rsidRDefault="00F62D19" w:rsidP="003D750A">
      <w:r>
        <w:t>The platform carries out reactions in 8</w:t>
      </w:r>
      <w:ins w:id="121" w:author="Ayme, Jean-François" w:date="2024-07-29T19:30:00Z" w16du:dateUtc="2024-07-29T18:30:00Z">
        <w:r w:rsidR="00810E2A">
          <w:t xml:space="preserve"> </w:t>
        </w:r>
      </w:ins>
      <w:r>
        <w:t xml:space="preserve">mL vials, where a vial belongs to a single reaction. </w:t>
      </w:r>
      <w:r w:rsidR="001C3556">
        <w:t xml:space="preserve">8 mL vials were chosen, so that </w:t>
      </w:r>
      <w:ins w:id="122" w:author="Ayme, Jean-François" w:date="2024-07-29T19:32:00Z" w16du:dateUtc="2024-07-29T18:32:00Z">
        <w:r w:rsidR="00810E2A">
          <w:t xml:space="preserve">the </w:t>
        </w:r>
        <w:commentRangeStart w:id="123"/>
        <w:r w:rsidR="00810E2A">
          <w:t xml:space="preserve">aliquots of each reagent added ( XX mL) to the reaction mixture is well within the precision limit of the </w:t>
        </w:r>
        <w:proofErr w:type="spellStart"/>
        <w:r w:rsidR="00810E2A">
          <w:t>Chemspeed</w:t>
        </w:r>
        <w:proofErr w:type="spellEnd"/>
        <w:r w:rsidR="00810E2A">
          <w:t xml:space="preserve"> and </w:t>
        </w:r>
      </w:ins>
      <w:r w:rsidR="001C3556">
        <w:t xml:space="preserve">enough sample </w:t>
      </w:r>
      <w:del w:id="124" w:author="Ayme, Jean-François" w:date="2024-07-29T19:33:00Z" w16du:dateUtc="2024-07-29T18:33:00Z">
        <w:r w:rsidR="001C3556" w:rsidDel="00810E2A">
          <w:delText xml:space="preserve">can be </w:delText>
        </w:r>
        <w:r w:rsidR="006231DD" w:rsidDel="00810E2A">
          <w:delText xml:space="preserve">easily </w:delText>
        </w:r>
      </w:del>
      <w:ins w:id="125" w:author="Ayme, Jean-François" w:date="2024-07-29T19:33:00Z" w16du:dateUtc="2024-07-29T18:33:00Z">
        <w:r w:rsidR="00810E2A">
          <w:t xml:space="preserve">is </w:t>
        </w:r>
      </w:ins>
      <w:del w:id="126" w:author="Ayme, Jean-François" w:date="2024-07-29T19:33:00Z" w16du:dateUtc="2024-07-29T18:33:00Z">
        <w:r w:rsidR="001C3556" w:rsidDel="00810E2A">
          <w:delText xml:space="preserve">prepared </w:delText>
        </w:r>
      </w:del>
      <w:ins w:id="127" w:author="Ayme, Jean-François" w:date="2024-07-29T19:33:00Z" w16du:dateUtc="2024-07-29T18:33:00Z">
        <w:r w:rsidR="00810E2A">
          <w:t xml:space="preserve">obtained to reliably </w:t>
        </w:r>
        <w:r w:rsidR="00810E2A">
          <w:t xml:space="preserve"> </w:t>
        </w:r>
      </w:ins>
      <w:del w:id="128" w:author="Ayme, Jean-François" w:date="2024-07-29T19:33:00Z" w16du:dateUtc="2024-07-29T18:33:00Z">
        <w:r w:rsidR="006231DD" w:rsidDel="00810E2A">
          <w:delText xml:space="preserve">and handled by the platform </w:delText>
        </w:r>
        <w:r w:rsidR="001C3556" w:rsidDel="00810E2A">
          <w:delText xml:space="preserve">for </w:delText>
        </w:r>
      </w:del>
      <w:ins w:id="129" w:author="Ayme, Jean-François" w:date="2024-07-29T19:33:00Z" w16du:dateUtc="2024-07-29T18:33:00Z">
        <w:r w:rsidR="00810E2A">
          <w:t xml:space="preserve">being able to sample </w:t>
        </w:r>
      </w:ins>
      <w:ins w:id="130" w:author="Ayme, Jean-François" w:date="2024-07-29T19:34:00Z" w16du:dateUtc="2024-07-29T18:34:00Z">
        <w:r w:rsidR="00810E2A">
          <w:t xml:space="preserve">0.6 mL for </w:t>
        </w:r>
      </w:ins>
      <w:r w:rsidR="001C3556">
        <w:t xml:space="preserve">NMR and </w:t>
      </w:r>
      <w:ins w:id="131" w:author="Ayme, Jean-François" w:date="2024-07-29T19:34:00Z" w16du:dateUtc="2024-07-29T18:34:00Z">
        <w:r w:rsidR="00810E2A">
          <w:t xml:space="preserve">0.1 mL for </w:t>
        </w:r>
      </w:ins>
      <w:r w:rsidR="001C3556">
        <w:t xml:space="preserve">LCMS </w:t>
      </w:r>
      <w:r w:rsidR="006231DD">
        <w:t>analysis</w:t>
      </w:r>
      <w:r w:rsidR="001C3556">
        <w:t>.</w:t>
      </w:r>
      <w:ins w:id="132" w:author="Ayme, Jean-François" w:date="2024-07-29T19:34:00Z" w16du:dateUtc="2024-07-29T18:34:00Z">
        <w:r w:rsidR="00810E2A">
          <w:t xml:space="preserve"> In total XX mL of each reaction was prepared.</w:t>
        </w:r>
      </w:ins>
      <w:r w:rsidR="001C3556">
        <w:t xml:space="preserve"> </w:t>
      </w:r>
      <w:commentRangeEnd w:id="123"/>
      <w:r w:rsidR="00810E2A">
        <w:rPr>
          <w:rStyle w:val="CommentReference"/>
          <w:kern w:val="2"/>
          <w14:ligatures w14:val="standardContextual"/>
        </w:rPr>
        <w:commentReference w:id="123"/>
      </w:r>
      <w:r w:rsidR="001C3556">
        <w:t xml:space="preserve">Additionally, a </w:t>
      </w:r>
      <w:del w:id="133" w:author="Ayme, Jean-François" w:date="2024-07-29T19:35:00Z" w16du:dateUtc="2024-07-29T18:35:00Z">
        <w:r w:rsidR="001C3556" w:rsidDel="00810E2A">
          <w:delText xml:space="preserve">small </w:delText>
        </w:r>
      </w:del>
      <w:ins w:id="134" w:author="Ayme, Jean-François" w:date="2024-07-29T19:35:00Z" w16du:dateUtc="2024-07-29T18:35:00Z">
        <w:r w:rsidR="00810E2A">
          <w:t xml:space="preserve">limited </w:t>
        </w:r>
      </w:ins>
      <w:r w:rsidR="001C3556">
        <w:t>reaction volume was chosen to avoid excess consumption of reagents.</w:t>
      </w:r>
      <w:r w:rsidR="00C6034B">
        <w:t xml:space="preserve"> 48 </w:t>
      </w:r>
      <w:r w:rsidR="006231DD">
        <w:t xml:space="preserve">of these </w:t>
      </w:r>
      <w:r w:rsidR="00917E81">
        <w:t xml:space="preserve">empty </w:t>
      </w:r>
      <w:r w:rsidR="00C6034B">
        <w:t>8mL vials</w:t>
      </w:r>
      <w:r>
        <w:t xml:space="preserve"> need to be manually loaded into the </w:t>
      </w:r>
      <w:proofErr w:type="spellStart"/>
      <w:r>
        <w:t>ChemSpeed</w:t>
      </w:r>
      <w:proofErr w:type="spellEnd"/>
      <w:r w:rsidR="00C6034B">
        <w:t xml:space="preserve"> for each run</w:t>
      </w:r>
      <w:r>
        <w:t>.</w:t>
      </w:r>
    </w:p>
    <w:p w14:paraId="253546E4" w14:textId="32595D39" w:rsidR="00FC7B7E" w:rsidRDefault="00F62D19" w:rsidP="003D750A">
      <w:r>
        <w:t>With the above steps all set, the chemist can now run the program from section 4.2.1.1</w:t>
      </w:r>
      <w:r w:rsidR="00C6034B">
        <w:t xml:space="preserve">, </w:t>
      </w:r>
      <w:del w:id="135" w:author="Ayme, Jean-François" w:date="2024-07-29T19:36:00Z" w16du:dateUtc="2024-07-29T18:36:00Z">
        <w:r w:rsidR="00C6034B" w:rsidDel="00810E2A">
          <w:delText xml:space="preserve">spitting </w:delText>
        </w:r>
        <w:r w:rsidDel="00810E2A">
          <w:delText xml:space="preserve">out </w:delText>
        </w:r>
      </w:del>
      <w:ins w:id="136" w:author="Ayme, Jean-François" w:date="2024-07-29T19:36:00Z" w16du:dateUtc="2024-07-29T18:36:00Z">
        <w:r w:rsidR="00810E2A">
          <w:t xml:space="preserve">returning </w:t>
        </w:r>
      </w:ins>
      <w:r>
        <w:t>a csv with reagents and masses to measure</w:t>
      </w:r>
      <w:r w:rsidR="00C6034B">
        <w:t xml:space="preserve"> for each batch</w:t>
      </w:r>
      <w:r>
        <w:t xml:space="preserve">. The chemist measures the masses </w:t>
      </w:r>
      <w:r w:rsidR="00C6034B">
        <w:t xml:space="preserve">of each reagent </w:t>
      </w:r>
      <w:r>
        <w:t xml:space="preserve">into </w:t>
      </w:r>
      <w:r w:rsidR="00C6034B">
        <w:t xml:space="preserve">separate </w:t>
      </w:r>
      <w:r>
        <w:t xml:space="preserve">20 mL vials, </w:t>
      </w:r>
      <w:r w:rsidR="00FC7B7E">
        <w:t>splits their septa</w:t>
      </w:r>
      <w:del w:id="137" w:author="Ayme, Jean-François" w:date="2024-07-29T19:38:00Z" w16du:dateUtc="2024-07-29T18:38:00Z">
        <w:r w:rsidR="00FC7B7E" w:rsidDel="00A25613">
          <w:delText xml:space="preserve"> </w:delText>
        </w:r>
      </w:del>
      <w:ins w:id="138" w:author="Ayme, Jean-François" w:date="2024-07-29T19:37:00Z" w16du:dateUtc="2024-07-29T18:37:00Z">
        <w:r w:rsidR="00810E2A">
          <w:t xml:space="preserve"> </w:t>
        </w:r>
      </w:ins>
      <w:r w:rsidR="00FC7B7E">
        <w:t>and then</w:t>
      </w:r>
      <w:r>
        <w:t xml:space="preserve"> load</w:t>
      </w:r>
      <w:r w:rsidR="00FC7B7E">
        <w:t>s</w:t>
      </w:r>
      <w:r>
        <w:t xml:space="preserve"> them into appropriate locations in the </w:t>
      </w:r>
      <w:proofErr w:type="spellStart"/>
      <w:r>
        <w:t>ChemSpeed</w:t>
      </w:r>
      <w:proofErr w:type="spellEnd"/>
      <w:r w:rsidR="00FC7B7E">
        <w:t>.</w:t>
      </w:r>
      <w:r w:rsidR="00C6034B">
        <w:t xml:space="preserve"> </w:t>
      </w:r>
      <w:del w:id="139" w:author="Ayme, Jean-François" w:date="2024-07-29T19:38:00Z" w16du:dateUtc="2024-07-29T18:38:00Z">
        <w:r w:rsidR="00C6034B" w:rsidDel="00A25613">
          <w:delText>20 mL vials were chosen as they are capable o</w:delText>
        </w:r>
        <w:r w:rsidR="00664B43" w:rsidDel="00A25613">
          <w:delText xml:space="preserve">f </w:delText>
        </w:r>
        <w:r w:rsidR="00C6034B" w:rsidDel="00A25613">
          <w:delText xml:space="preserve">holding just the right </w:delText>
        </w:r>
        <w:r w:rsidR="00664B43" w:rsidDel="00A25613">
          <w:delText xml:space="preserve">volume of solvents to form </w:delText>
        </w:r>
        <w:r w:rsidR="00C6034B" w:rsidDel="00A25613">
          <w:delText>stock solutions without requiring larger vials.</w:delText>
        </w:r>
        <w:r w:rsidR="00FC7B7E" w:rsidDel="00A25613">
          <w:delText xml:space="preserve"> </w:delText>
        </w:r>
      </w:del>
      <w:r w:rsidR="00FC7B7E">
        <w:t>The vial septa must be split as they are thick and do not allow pressure to equilibrate in the vial. If septa are not split, the platform does not dispense solvents reliably and accurately.</w:t>
      </w:r>
    </w:p>
    <w:p w14:paraId="5958E013" w14:textId="7C409562" w:rsidR="00CD704C" w:rsidRDefault="00FC7B7E" w:rsidP="00CD704C">
      <w:r>
        <w:t>The chemist then adds the measured reagent masses into a csv for the program to read</w:t>
      </w:r>
      <w:r w:rsidR="006270D5">
        <w:t>. The program then forces the chemist to double check the platform is set up correctly, and automatically checks for potential errors in the input masses</w:t>
      </w:r>
      <w:r w:rsidR="00B144BA">
        <w:t xml:space="preserve"> (see previous section)</w:t>
      </w:r>
      <w:r w:rsidR="006270D5">
        <w:t>. When these checks are confirmed, the platform</w:t>
      </w:r>
      <w:r>
        <w:t xml:space="preserve"> start</w:t>
      </w:r>
      <w:r w:rsidR="006270D5">
        <w:t>s</w:t>
      </w:r>
      <w:r>
        <w:t xml:space="preserve"> synthesis</w:t>
      </w:r>
      <w:r w:rsidR="006270D5">
        <w:t xml:space="preserve"> and once done</w:t>
      </w:r>
      <w:r>
        <w:t xml:space="preserve">, the chemist needs to </w:t>
      </w:r>
      <w:r w:rsidR="00B144BA">
        <w:t xml:space="preserve">manually </w:t>
      </w:r>
      <w:r>
        <w:t xml:space="preserve">filter out the LCMS samples. This is made simple as the vials </w:t>
      </w:r>
      <w:r w:rsidR="009943FA">
        <w:t>(</w:t>
      </w:r>
      <w:proofErr w:type="spellStart"/>
      <w:r w:rsidR="009943FA" w:rsidRPr="009943FA">
        <w:t>Cytiva</w:t>
      </w:r>
      <w:proofErr w:type="spellEnd"/>
      <w:r w:rsidR="009943FA" w:rsidRPr="009943FA">
        <w:t xml:space="preserve"> Whatman™ Mini-</w:t>
      </w:r>
      <w:proofErr w:type="spellStart"/>
      <w:r w:rsidR="009943FA" w:rsidRPr="009943FA">
        <w:t>UniPrep</w:t>
      </w:r>
      <w:proofErr w:type="spellEnd"/>
      <w:r w:rsidR="009943FA" w:rsidRPr="009943FA">
        <w:t>™ Syringeless Filters</w:t>
      </w:r>
      <w:r w:rsidR="009943FA">
        <w:t>)</w:t>
      </w:r>
      <w:r w:rsidR="009C624A">
        <w:t xml:space="preserve"> </w:t>
      </w:r>
      <w:r>
        <w:t>are purpose built to be filtered</w:t>
      </w:r>
      <w:r w:rsidR="00CD704C">
        <w:t xml:space="preserve"> syringeless</w:t>
      </w:r>
      <w:r w:rsidR="00C6034B">
        <w:t xml:space="preserve"> (</w:t>
      </w:r>
      <w:r w:rsidR="00C6034B">
        <w:fldChar w:fldCharType="begin"/>
      </w:r>
      <w:r w:rsidR="00C6034B">
        <w:instrText xml:space="preserve"> REF _Ref169806750 \h </w:instrText>
      </w:r>
      <w:r w:rsidR="00C6034B">
        <w:fldChar w:fldCharType="separate"/>
      </w:r>
      <w:r w:rsidR="00242E7D">
        <w:t xml:space="preserve">Figure </w:t>
      </w:r>
      <w:r w:rsidR="00242E7D">
        <w:rPr>
          <w:noProof/>
        </w:rPr>
        <w:t>13</w:t>
      </w:r>
      <w:r w:rsidR="00C6034B">
        <w:fldChar w:fldCharType="end"/>
      </w:r>
      <w:r w:rsidR="00C6034B">
        <w:t>)</w:t>
      </w:r>
      <w:r>
        <w:t xml:space="preserve">. </w:t>
      </w:r>
      <w:r w:rsidR="00CD704C">
        <w:t>Afterwards, the chemist visually checks that all NMR tubes contain samples with appropriate sample volumes</w:t>
      </w:r>
      <w:r w:rsidR="00CC730D">
        <w:t xml:space="preserve"> for NMR spectra acquisition</w:t>
      </w:r>
      <w:r w:rsidR="00CD704C">
        <w:t>. A visual inspection for failed reactions is required, as often</w:t>
      </w:r>
      <w:ins w:id="140" w:author="Ayme, Jean-François" w:date="2024-07-29T19:39:00Z" w16du:dateUtc="2024-07-29T18:39:00Z">
        <w:r w:rsidR="00A25613">
          <w:t xml:space="preserve"> </w:t>
        </w:r>
        <w:commentRangeStart w:id="141"/>
        <w:r w:rsidR="00A25613">
          <w:t>(XX % of the sample per run)</w:t>
        </w:r>
      </w:ins>
      <w:commentRangeEnd w:id="141"/>
      <w:ins w:id="142" w:author="Ayme, Jean-François" w:date="2024-07-29T19:40:00Z" w16du:dateUtc="2024-07-29T18:40:00Z">
        <w:r w:rsidR="00A25613">
          <w:rPr>
            <w:rStyle w:val="CommentReference"/>
            <w:kern w:val="2"/>
            <w14:ligatures w14:val="standardContextual"/>
          </w:rPr>
          <w:commentReference w:id="141"/>
        </w:r>
      </w:ins>
      <w:r w:rsidR="00CD704C">
        <w:t xml:space="preserve">, seals </w:t>
      </w:r>
      <w:r w:rsidR="009C624A">
        <w:t xml:space="preserve">of reaction vials </w:t>
      </w:r>
      <w:r w:rsidR="00B144BA">
        <w:t>break</w:t>
      </w:r>
      <w:r w:rsidR="00CD704C">
        <w:t>, causing the evaporative loss of reaction mixtures</w:t>
      </w:r>
      <w:ins w:id="143" w:author="Ayme, Jean-François" w:date="2024-07-29T19:40:00Z" w16du:dateUtc="2024-07-29T18:40:00Z">
        <w:r w:rsidR="00A25613">
          <w:t xml:space="preserve"> during the 48 h of heating at 60 </w:t>
        </w:r>
        <w:r w:rsidR="00A25613">
          <w:rPr>
            <w:rFonts w:cstheme="minorHAnsi"/>
          </w:rPr>
          <w:t>˚</w:t>
        </w:r>
        <w:r w:rsidR="00A25613">
          <w:t>C</w:t>
        </w:r>
      </w:ins>
      <w:r w:rsidR="00CD704C">
        <w:t xml:space="preserve">. Failed reactions </w:t>
      </w:r>
      <w:del w:id="144" w:author="Ayme, Jean-François" w:date="2024-07-29T19:40:00Z" w16du:dateUtc="2024-07-29T18:40:00Z">
        <w:r w:rsidR="00CD704C" w:rsidDel="00A25613">
          <w:delText xml:space="preserve">can </w:delText>
        </w:r>
      </w:del>
      <w:del w:id="145" w:author="Ayme, Jean-François" w:date="2024-07-29T19:41:00Z" w16du:dateUtc="2024-07-29T18:41:00Z">
        <w:r w:rsidR="00CD704C" w:rsidDel="00A25613">
          <w:delText>be</w:delText>
        </w:r>
      </w:del>
      <w:ins w:id="146" w:author="Ayme, Jean-François" w:date="2024-07-29T19:41:00Z" w16du:dateUtc="2024-07-29T18:41:00Z">
        <w:r w:rsidR="00A25613">
          <w:t>are</w:t>
        </w:r>
      </w:ins>
      <w:r w:rsidR="00CD704C">
        <w:t xml:space="preserve"> re-feed into the programme to </w:t>
      </w:r>
      <w:del w:id="147" w:author="Ayme, Jean-François" w:date="2024-07-29T19:41:00Z" w16du:dateUtc="2024-07-29T18:41:00Z">
        <w:r w:rsidR="00CD704C" w:rsidDel="00A25613">
          <w:delText xml:space="preserve">then </w:delText>
        </w:r>
      </w:del>
      <w:r w:rsidR="00CD704C">
        <w:t>be rerun</w:t>
      </w:r>
      <w:r w:rsidR="00B144BA">
        <w:t xml:space="preserve"> once all the batches have been performed</w:t>
      </w:r>
      <w:r w:rsidR="00CD704C">
        <w:t>.</w:t>
      </w:r>
    </w:p>
    <w:p w14:paraId="7D916795" w14:textId="50C253A7" w:rsidR="006270D5" w:rsidRDefault="00CD704C" w:rsidP="003D750A">
      <w:r>
        <w:t>T</w:t>
      </w:r>
      <w:r w:rsidR="00FC7B7E">
        <w:t xml:space="preserve">he chemist then takes the NMR and mass spec samples to their appropriate machines to run analysis. The machines autosamplers should already have the relevant information of the batch </w:t>
      </w:r>
      <w:r w:rsidR="00F74760">
        <w:t xml:space="preserve">and </w:t>
      </w:r>
      <w:r w:rsidR="00CF5006">
        <w:t xml:space="preserve">its </w:t>
      </w:r>
      <w:r w:rsidR="00FC7B7E">
        <w:t>samples, as these were sent by the main program via email.</w:t>
      </w:r>
    </w:p>
    <w:p w14:paraId="00623D14" w14:textId="7B4FF603" w:rsidR="005E7C3C" w:rsidRDefault="000971D9" w:rsidP="00CF5006">
      <w:r>
        <w:t xml:space="preserve">This process of setting up and measuring reagents took 3-4 hours for each set up. Synthesis, and sample preparation took the synthesis platform 50 hours. Mass spec, and NMR analysis took 1.5 and 6 hours respectively. </w:t>
      </w:r>
      <w:r w:rsidR="003C6A87">
        <w:t xml:space="preserve">Each batch required 5 hours of rinsing and washing. </w:t>
      </w:r>
      <w:r>
        <w:t xml:space="preserve">For each batch an average of 5 reactions failed, caused by evaporative loss. Furthermore, when the </w:t>
      </w:r>
      <w:ins w:id="148" w:author="Ayme, Jean-François" w:date="2024-07-29T19:42:00Z" w16du:dateUtc="2024-07-29T18:42:00Z">
        <w:r w:rsidR="00A25613">
          <w:t xml:space="preserve">code of the </w:t>
        </w:r>
      </w:ins>
      <w:r>
        <w:t>workflow programs were refactored</w:t>
      </w:r>
      <w:r w:rsidR="00CF5006">
        <w:t xml:space="preserve"> a bug was introduced, causing </w:t>
      </w:r>
      <w:r w:rsidR="00E26E2D" w:rsidRPr="00E26E2D">
        <w:t>279</w:t>
      </w:r>
      <w:r w:rsidR="00CF5006">
        <w:t xml:space="preserve"> of these reaction to run NMR spectra with </w:t>
      </w:r>
      <w:ins w:id="149" w:author="Ayme, Jean-François" w:date="2024-07-29T19:42:00Z" w16du:dateUtc="2024-07-29T18:42:00Z">
        <w:r w:rsidR="00A25613">
          <w:t xml:space="preserve">only </w:t>
        </w:r>
      </w:ins>
      <w:r w:rsidR="00CF5006">
        <w:t>8 scans rather than 64</w:t>
      </w:r>
      <w:ins w:id="150" w:author="Ayme, Jean-François" w:date="2024-07-29T19:42:00Z" w16du:dateUtc="2024-07-29T18:42:00Z">
        <w:r w:rsidR="00A25613">
          <w:t>,</w:t>
        </w:r>
      </w:ins>
      <w:del w:id="151" w:author="Ayme, Jean-François" w:date="2024-07-29T19:42:00Z" w16du:dateUtc="2024-07-29T18:42:00Z">
        <w:r w:rsidR="00CF5006" w:rsidDel="00A25613">
          <w:delText xml:space="preserve">. </w:delText>
        </w:r>
        <w:r w:rsidR="0073449C" w:rsidDel="00A25613">
          <w:delText>T</w:delText>
        </w:r>
      </w:del>
      <w:ins w:id="152" w:author="Ayme, Jean-François" w:date="2024-07-29T19:42:00Z" w16du:dateUtc="2024-07-29T18:42:00Z">
        <w:r w:rsidR="00A25613">
          <w:t>t</w:t>
        </w:r>
      </w:ins>
      <w:r w:rsidR="0073449C">
        <w:t>h</w:t>
      </w:r>
      <w:ins w:id="153" w:author="Ayme, Jean-François" w:date="2024-07-29T19:42:00Z" w16du:dateUtc="2024-07-29T18:42:00Z">
        <w:r w:rsidR="00A25613">
          <w:t>us</w:t>
        </w:r>
      </w:ins>
      <w:del w:id="154" w:author="Ayme, Jean-François" w:date="2024-07-29T19:42:00Z" w16du:dateUtc="2024-07-29T18:42:00Z">
        <w:r w:rsidR="0073449C" w:rsidDel="00A25613">
          <w:delText>is</w:delText>
        </w:r>
      </w:del>
      <w:r w:rsidR="0073449C">
        <w:t xml:space="preserve"> only leave out </w:t>
      </w:r>
      <w:r w:rsidR="005D1E8C" w:rsidRPr="00E26E2D">
        <w:t>120</w:t>
      </w:r>
      <w:r w:rsidR="0073449C">
        <w:t xml:space="preserve"> reactions for </w:t>
      </w:r>
      <w:del w:id="155" w:author="Ayme, Jean-François" w:date="2024-07-29T19:43:00Z" w16du:dateUtc="2024-07-29T18:43:00Z">
        <w:r w:rsidR="0073449C" w:rsidDel="00A25613">
          <w:delText xml:space="preserve">safe </w:delText>
        </w:r>
      </w:del>
      <w:r w:rsidR="0073449C">
        <w:t>data analysis</w:t>
      </w:r>
      <w:ins w:id="156" w:author="Ayme, Jean-François" w:date="2024-07-29T19:43:00Z" w16du:dateUtc="2024-07-29T18:43:00Z">
        <w:r w:rsidR="00A25613">
          <w:t xml:space="preserve"> at the required standard for both NMR spectroscopy and MS spectrometry</w:t>
        </w:r>
      </w:ins>
      <w:r w:rsidR="0073449C">
        <w:t xml:space="preserve">. </w:t>
      </w:r>
      <w:ins w:id="157" w:author="Ayme, Jean-François" w:date="2024-07-29T19:44:00Z" w16du:dateUtc="2024-07-29T18:44:00Z">
        <w:r w:rsidR="00A25613">
          <w:t>However, a</w:t>
        </w:r>
      </w:ins>
      <w:ins w:id="158" w:author="Ayme, Jean-François" w:date="2024-07-29T19:43:00Z" w16du:dateUtc="2024-07-29T18:43:00Z">
        <w:r w:rsidR="00A25613">
          <w:t xml:space="preserve">ll 399 </w:t>
        </w:r>
      </w:ins>
      <w:ins w:id="159" w:author="Ayme, Jean-François" w:date="2024-07-29T19:44:00Z" w16du:dateUtc="2024-07-29T18:44:00Z">
        <w:r w:rsidR="00A25613">
          <w:t xml:space="preserve">experiments have suitable MS spectrometry data. </w:t>
        </w:r>
      </w:ins>
      <w:ins w:id="160" w:author="Ayme, Jean-François" w:date="2024-07-29T19:43:00Z" w16du:dateUtc="2024-07-29T18:43:00Z">
        <w:r w:rsidR="00A25613">
          <w:t xml:space="preserve"> </w:t>
        </w:r>
      </w:ins>
      <w:r w:rsidR="00CF5006">
        <w:t>Between runs, the NMR machine also had to be fixed.</w:t>
      </w:r>
      <w:r w:rsidR="006270D5">
        <w:t xml:space="preserve"> </w:t>
      </w:r>
      <w:r w:rsidR="00EF039F">
        <w:t>None the less, the setup of the workflow was designed to minimise human work effort.</w:t>
      </w:r>
      <w:r w:rsidR="005E7C3C">
        <w:t xml:space="preserve"> </w:t>
      </w:r>
    </w:p>
    <w:p w14:paraId="19E0B612" w14:textId="6ECEC48D" w:rsidR="00545A2A" w:rsidRPr="00545A2A" w:rsidRDefault="0029630D" w:rsidP="00545A2A">
      <w:pPr>
        <w:pStyle w:val="Heading3"/>
      </w:pPr>
      <w:bookmarkStart w:id="161" w:name="_Toc172795314"/>
      <w:r>
        <w:t>4.2.</w:t>
      </w:r>
      <w:r w:rsidR="003B5F45" w:rsidRPr="00666E9B">
        <w:t>2</w:t>
      </w:r>
      <w:r w:rsidR="003B5F45">
        <w:t>.0</w:t>
      </w:r>
      <w:r>
        <w:t xml:space="preserve"> </w:t>
      </w:r>
      <w:r w:rsidR="004953C7">
        <w:t>Set Up Decision Maker</w:t>
      </w:r>
      <w:bookmarkEnd w:id="161"/>
      <w:r w:rsidR="003B5F45">
        <w:t xml:space="preserve"> </w:t>
      </w:r>
    </w:p>
    <w:p w14:paraId="65B91BCC" w14:textId="1AF8769C" w:rsidR="009D7823" w:rsidRDefault="003D750A" w:rsidP="003D750A">
      <w:del w:id="162" w:author="Ayme, Jean-François" w:date="2024-07-29T19:45:00Z" w16du:dateUtc="2024-07-29T18:45:00Z">
        <w:r w:rsidDel="00A71C84">
          <w:delText xml:space="preserve">With the robotic set up fully in place, the reactions in the chemical space can be synthesised and their NMR and MS spectra taken. What is now required is the setup of </w:delText>
        </w:r>
      </w:del>
      <w:ins w:id="163" w:author="Ayme, Jean-François" w:date="2024-07-29T19:45:00Z" w16du:dateUtc="2024-07-29T18:45:00Z">
        <w:r w:rsidR="00A71C84">
          <w:t>T</w:t>
        </w:r>
      </w:ins>
      <w:del w:id="164" w:author="Ayme, Jean-François" w:date="2024-07-29T19:45:00Z" w16du:dateUtc="2024-07-29T18:45:00Z">
        <w:r w:rsidDel="00A71C84">
          <w:delText>t</w:delText>
        </w:r>
      </w:del>
      <w:r>
        <w:t>he decision maker</w:t>
      </w:r>
      <w:ins w:id="165" w:author="Ayme, Jean-François" w:date="2024-07-29T19:45:00Z" w16du:dateUtc="2024-07-29T18:45:00Z">
        <w:r w:rsidR="00A71C84">
          <w:t xml:space="preserve"> </w:t>
        </w:r>
      </w:ins>
      <w:ins w:id="166" w:author="Ayme, Jean-François" w:date="2024-07-29T19:46:00Z" w16du:dateUtc="2024-07-29T18:46:00Z">
        <w:r w:rsidR="00A71C84">
          <w:t xml:space="preserve">is in charge of </w:t>
        </w:r>
      </w:ins>
      <w:del w:id="167" w:author="Ayme, Jean-François" w:date="2024-07-29T19:45:00Z" w16du:dateUtc="2024-07-29T18:45:00Z">
        <w:r w:rsidDel="00A71C84">
          <w:delText>,</w:delText>
        </w:r>
      </w:del>
      <w:del w:id="168" w:author="Ayme, Jean-François" w:date="2024-07-29T19:47:00Z" w16du:dateUtc="2024-07-29T18:47:00Z">
        <w:r w:rsidDel="00A71C84">
          <w:delText xml:space="preserve"> which</w:delText>
        </w:r>
      </w:del>
      <w:r>
        <w:t xml:space="preserve"> </w:t>
      </w:r>
      <w:r w:rsidR="00383F5F">
        <w:t xml:space="preserve">automatically </w:t>
      </w:r>
      <w:r>
        <w:t xml:space="preserve">determines if a reaction is successful or not based on </w:t>
      </w:r>
      <w:ins w:id="169" w:author="Ayme, Jean-François" w:date="2024-07-29T19:47:00Z" w16du:dateUtc="2024-07-29T18:47:00Z">
        <w:r w:rsidR="00A71C84">
          <w:t xml:space="preserve">the </w:t>
        </w:r>
      </w:ins>
      <w:r>
        <w:t xml:space="preserve">NMR and MS </w:t>
      </w:r>
      <w:del w:id="170" w:author="Ayme, Jean-François" w:date="2024-07-29T19:47:00Z" w16du:dateUtc="2024-07-29T18:47:00Z">
        <w:r w:rsidDel="00A71C84">
          <w:delText>alone</w:delText>
        </w:r>
      </w:del>
      <w:ins w:id="171" w:author="Ayme, Jean-François" w:date="2024-07-29T19:47:00Z" w16du:dateUtc="2024-07-29T18:47:00Z">
        <w:r w:rsidR="00A71C84">
          <w:t>data collecting without human intervention</w:t>
        </w:r>
      </w:ins>
      <w:r>
        <w:t>.</w:t>
      </w:r>
      <w:del w:id="172" w:author="Ayme, Jean-François" w:date="2024-07-29T19:47:00Z" w16du:dateUtc="2024-07-29T18:47:00Z">
        <w:r w:rsidR="009645EB" w:rsidDel="00A71C84">
          <w:delText xml:space="preserve"> This </w:delText>
        </w:r>
      </w:del>
      <w:ins w:id="173" w:author="Ayme, Jean-François" w:date="2024-07-29T19:47:00Z" w16du:dateUtc="2024-07-29T18:47:00Z">
        <w:r w:rsidR="00A71C84">
          <w:t xml:space="preserve"> The implementation of such decision maker </w:t>
        </w:r>
      </w:ins>
      <w:r w:rsidR="009645EB">
        <w:t>require</w:t>
      </w:r>
      <w:ins w:id="174" w:author="Ayme, Jean-François" w:date="2024-07-29T19:47:00Z" w16du:dateUtc="2024-07-29T18:47:00Z">
        <w:r w:rsidR="00A71C84">
          <w:t>d</w:t>
        </w:r>
      </w:ins>
      <w:del w:id="175" w:author="Ayme, Jean-François" w:date="2024-07-29T19:47:00Z" w16du:dateUtc="2024-07-29T18:47:00Z">
        <w:r w:rsidR="009645EB" w:rsidDel="00A71C84">
          <w:delText>s</w:delText>
        </w:r>
      </w:del>
      <w:r w:rsidR="009645EB">
        <w:t xml:space="preserve"> </w:t>
      </w:r>
      <w:del w:id="176" w:author="Ayme, Jean-François" w:date="2024-07-29T19:47:00Z" w16du:dateUtc="2024-07-29T18:47:00Z">
        <w:r w:rsidR="009645EB" w:rsidDel="00A71C84">
          <w:delText>a</w:delText>
        </w:r>
      </w:del>
      <w:r w:rsidR="009645EB">
        <w:t xml:space="preserve"> few steps:</w:t>
      </w:r>
      <w:r w:rsidR="009D7823">
        <w:t xml:space="preserve"> </w:t>
      </w:r>
      <w:r w:rsidR="00ED04D9">
        <w:t xml:space="preserve">writing a decision maker programme, </w:t>
      </w:r>
      <w:r w:rsidR="009D7823">
        <w:t xml:space="preserve">tuning MS peak picking parameters, manually classifying reactions, </w:t>
      </w:r>
      <w:r w:rsidR="00ED04D9">
        <w:t xml:space="preserve">and </w:t>
      </w:r>
      <w:r w:rsidR="009D7823">
        <w:t>tuning NMR peak picking parameters.</w:t>
      </w:r>
    </w:p>
    <w:p w14:paraId="0E65BF82" w14:textId="7BB81AC0" w:rsidR="009D7823" w:rsidRPr="003D750A" w:rsidRDefault="009D7823" w:rsidP="00ED04D9">
      <w:pPr>
        <w:pStyle w:val="Heading3"/>
      </w:pPr>
      <w:bookmarkStart w:id="177" w:name="_Toc172795315"/>
      <w:r>
        <w:lastRenderedPageBreak/>
        <w:t xml:space="preserve">4.2.2.1 </w:t>
      </w:r>
      <w:r w:rsidR="004F5D90" w:rsidRPr="004F5D90">
        <w:t>Set Up Decision Maker Programme</w:t>
      </w:r>
      <w:bookmarkEnd w:id="177"/>
    </w:p>
    <w:p w14:paraId="3C19BC95" w14:textId="54908ED9" w:rsidR="00102146" w:rsidRDefault="004953C7" w:rsidP="00DA5925">
      <w:r>
        <w:t>The heuristic decision maker was previously developed in the group</w:t>
      </w:r>
      <w:r w:rsidR="00F32434">
        <w:t xml:space="preserve">, and has been adapted for this </w:t>
      </w:r>
      <w:r w:rsidR="00383F5F">
        <w:t>master’s</w:t>
      </w:r>
      <w:r w:rsidR="00F32434">
        <w:t xml:space="preserve"> project</w:t>
      </w:r>
      <w:r>
        <w:t xml:space="preserve">. </w:t>
      </w:r>
      <w:r w:rsidR="00102146">
        <w:t xml:space="preserve">It aims to mimic the human decision-making process when analysing a spectrum for reactivity. Hence, it contains domain knowledge </w:t>
      </w:r>
      <w:del w:id="178" w:author="Ayme, Jean-François" w:date="2024-07-29T19:48:00Z" w16du:dateUtc="2024-07-29T18:48:00Z">
        <w:r w:rsidR="00102146" w:rsidDel="001E32A3">
          <w:delText xml:space="preserve">in </w:delText>
        </w:r>
      </w:del>
      <w:ins w:id="179" w:author="Ayme, Jean-François" w:date="2024-07-29T19:48:00Z" w16du:dateUtc="2024-07-29T18:48:00Z">
        <w:r w:rsidR="001E32A3">
          <w:t>as</w:t>
        </w:r>
        <w:r w:rsidR="001E32A3">
          <w:t xml:space="preserve"> </w:t>
        </w:r>
      </w:ins>
      <w:r w:rsidR="00102146">
        <w:t>its heuristics</w:t>
      </w:r>
      <w:ins w:id="180" w:author="Ayme, Jean-François" w:date="2024-07-29T19:48:00Z" w16du:dateUtc="2024-07-29T18:48:00Z">
        <w:r w:rsidR="001E32A3">
          <w:t xml:space="preserve"> </w:t>
        </w:r>
      </w:ins>
      <w:ins w:id="181" w:author="Ayme, Jean-François" w:date="2024-07-29T19:49:00Z" w16du:dateUtc="2024-07-29T18:49:00Z">
        <w:r w:rsidR="001E32A3">
          <w:t xml:space="preserve">are set by a </w:t>
        </w:r>
      </w:ins>
      <w:ins w:id="182" w:author="Ayme, Jean-François" w:date="2024-07-29T19:50:00Z" w16du:dateUtc="2024-07-29T18:50:00Z">
        <w:r w:rsidR="001E32A3">
          <w:t>human</w:t>
        </w:r>
      </w:ins>
      <w:ins w:id="183" w:author="Ayme, Jean-François" w:date="2024-07-29T19:49:00Z" w16du:dateUtc="2024-07-29T18:49:00Z">
        <w:r w:rsidR="001E32A3">
          <w:t xml:space="preserve"> c</w:t>
        </w:r>
      </w:ins>
      <w:ins w:id="184" w:author="Ayme, Jean-François" w:date="2024-07-29T19:50:00Z" w16du:dateUtc="2024-07-29T18:50:00Z">
        <w:r w:rsidR="001E32A3">
          <w:t>hemist with domain expertise</w:t>
        </w:r>
      </w:ins>
      <w:r w:rsidR="00102146">
        <w:t xml:space="preserve">. The logic of the decision maker is shown </w:t>
      </w:r>
      <w:r w:rsidR="00102146">
        <w:fldChar w:fldCharType="begin"/>
      </w:r>
      <w:r w:rsidR="00102146">
        <w:instrText xml:space="preserve"> REF _Ref169461023 \h </w:instrText>
      </w:r>
      <w:r w:rsidR="00102146">
        <w:fldChar w:fldCharType="separate"/>
      </w:r>
      <w:r w:rsidR="00242E7D">
        <w:t xml:space="preserve">Figure </w:t>
      </w:r>
      <w:r w:rsidR="00242E7D">
        <w:rPr>
          <w:noProof/>
        </w:rPr>
        <w:t>14</w:t>
      </w:r>
      <w:r w:rsidR="00102146">
        <w:fldChar w:fldCharType="end"/>
      </w:r>
      <w:r w:rsidR="00102146">
        <w:t>.</w:t>
      </w:r>
    </w:p>
    <w:p w14:paraId="698512C8" w14:textId="77777777" w:rsidR="00102146" w:rsidRDefault="00102146" w:rsidP="00102146">
      <w:pPr>
        <w:keepNext/>
      </w:pPr>
      <w:r>
        <w:rPr>
          <w:noProof/>
        </w:rPr>
        <w:drawing>
          <wp:inline distT="0" distB="0" distL="0" distR="0" wp14:anchorId="383F5B74" wp14:editId="55AEE7A0">
            <wp:extent cx="6538505" cy="64601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538505" cy="6460199"/>
                    </a:xfrm>
                    <a:prstGeom prst="rect">
                      <a:avLst/>
                    </a:prstGeom>
                    <a:noFill/>
                    <a:ln>
                      <a:noFill/>
                    </a:ln>
                  </pic:spPr>
                </pic:pic>
              </a:graphicData>
            </a:graphic>
          </wp:inline>
        </w:drawing>
      </w:r>
    </w:p>
    <w:p w14:paraId="3E9CB132" w14:textId="4EDB6B96" w:rsidR="00603844" w:rsidRDefault="00102146" w:rsidP="00102146">
      <w:pPr>
        <w:pStyle w:val="Caption"/>
      </w:pPr>
      <w:bookmarkStart w:id="185" w:name="_Ref169461023"/>
      <w:r>
        <w:t xml:space="preserve">Figure </w:t>
      </w:r>
      <w:r w:rsidR="00000000">
        <w:fldChar w:fldCharType="begin"/>
      </w:r>
      <w:r w:rsidR="00000000">
        <w:instrText xml:space="preserve"> SEQ Figure \* ARABIC </w:instrText>
      </w:r>
      <w:r w:rsidR="00000000">
        <w:fldChar w:fldCharType="separate"/>
      </w:r>
      <w:r w:rsidR="00242E7D">
        <w:rPr>
          <w:noProof/>
        </w:rPr>
        <w:t>14</w:t>
      </w:r>
      <w:r w:rsidR="00000000">
        <w:rPr>
          <w:noProof/>
        </w:rPr>
        <w:fldChar w:fldCharType="end"/>
      </w:r>
      <w:bookmarkEnd w:id="185"/>
      <w:r>
        <w:t>: The decision maker. It takes in the starting material NMR spectra, the reaction NMR spectra, the reaction mass spectra and the expected peaks of the mass spectra. The reagent and reaction NMR spectra are then compared to chemist defined heuristics to determine if a reaction has occurred or not. The reaction mass spectra and predicted mass peaks</w:t>
      </w:r>
      <w:r w:rsidR="00475023">
        <w:t xml:space="preserve"> are</w:t>
      </w:r>
      <w:r>
        <w:t xml:space="preserve"> also compared </w:t>
      </w:r>
      <w:r w:rsidR="00475023">
        <w:t xml:space="preserve">by </w:t>
      </w:r>
      <w:r>
        <w:t>chemist defined heuristic to determine if a supramolecular complex has formed. If both mass and NMR spectra pass all heuristics, the reaction is labelled as successful.</w:t>
      </w:r>
    </w:p>
    <w:p w14:paraId="2A961D78" w14:textId="67747A95" w:rsidR="00FD50DE" w:rsidRDefault="00FD50DE" w:rsidP="00102146">
      <w:r>
        <w:t xml:space="preserve">The decision maker takes the starting </w:t>
      </w:r>
      <w:commentRangeStart w:id="186"/>
      <w:r>
        <w:t xml:space="preserve">material </w:t>
      </w:r>
      <w:ins w:id="187" w:author="Ayme, Jean-François" w:date="2024-07-29T19:50:00Z" w16du:dateUtc="2024-07-29T18:50:00Z">
        <w:r w:rsidR="001E32A3" w:rsidRPr="001E32A3">
          <w:rPr>
            <w:vertAlign w:val="superscript"/>
            <w:rPrChange w:id="188" w:author="Ayme, Jean-François" w:date="2024-07-29T19:50:00Z" w16du:dateUtc="2024-07-29T18:50:00Z">
              <w:rPr/>
            </w:rPrChange>
          </w:rPr>
          <w:t>1</w:t>
        </w:r>
        <w:r w:rsidR="001E32A3">
          <w:t xml:space="preserve">H </w:t>
        </w:r>
      </w:ins>
      <w:r>
        <w:t xml:space="preserve">NMR spectra, the reaction </w:t>
      </w:r>
      <w:ins w:id="189" w:author="Ayme, Jean-François" w:date="2024-07-29T19:50:00Z" w16du:dateUtc="2024-07-29T18:50:00Z">
        <w:r w:rsidR="001E32A3" w:rsidRPr="001E32A3">
          <w:rPr>
            <w:vertAlign w:val="superscript"/>
            <w:rPrChange w:id="190" w:author="Ayme, Jean-François" w:date="2024-07-29T19:50:00Z" w16du:dateUtc="2024-07-29T18:50:00Z">
              <w:rPr/>
            </w:rPrChange>
          </w:rPr>
          <w:t>1</w:t>
        </w:r>
        <w:r w:rsidR="001E32A3">
          <w:t xml:space="preserve">H </w:t>
        </w:r>
      </w:ins>
      <w:r>
        <w:t xml:space="preserve">NMR spectra, </w:t>
      </w:r>
      <w:commentRangeEnd w:id="186"/>
      <w:r w:rsidR="001E32A3">
        <w:rPr>
          <w:rStyle w:val="CommentReference"/>
          <w:kern w:val="2"/>
          <w14:ligatures w14:val="standardContextual"/>
        </w:rPr>
        <w:commentReference w:id="186"/>
      </w:r>
      <w:r>
        <w:t xml:space="preserve">the reaction mass spectra, </w:t>
      </w:r>
      <w:ins w:id="191" w:author="Ayme, Jean-François" w:date="2024-07-29T19:52:00Z" w16du:dateUtc="2024-07-29T18:52:00Z">
        <w:r w:rsidR="001E32A3">
          <w:t xml:space="preserve">and </w:t>
        </w:r>
        <w:r w:rsidR="001E32A3">
          <w:t xml:space="preserve">a list of </w:t>
        </w:r>
        <w:r w:rsidR="001E32A3">
          <w:t>anticipated mass peaks of several potential complexes that may form</w:t>
        </w:r>
      </w:ins>
      <w:del w:id="192" w:author="Ayme, Jean-François" w:date="2024-07-29T19:52:00Z" w16du:dateUtc="2024-07-29T18:52:00Z">
        <w:r w:rsidDel="001E32A3">
          <w:delText>and the expected mass peaks</w:delText>
        </w:r>
      </w:del>
      <w:r>
        <w:t xml:space="preserve">. </w:t>
      </w:r>
      <w:del w:id="193" w:author="Ayme, Jean-François" w:date="2024-07-29T19:53:00Z" w16du:dateUtc="2024-07-29T18:53:00Z">
        <w:r w:rsidDel="001E32A3">
          <w:delText>The expected peaks correspond to molecular ion peaks of possible formed complexes</w:delText>
        </w:r>
        <w:r w:rsidR="00C22198" w:rsidDel="001E32A3">
          <w:delText>, each</w:delText>
        </w:r>
        <w:r w:rsidDel="001E32A3">
          <w:delText xml:space="preserve"> with different numbers of counter ions. </w:delText>
        </w:r>
      </w:del>
      <w:r w:rsidR="00431D41">
        <w:t xml:space="preserve">Molecular ion peaks are calculated by taking the smallest </w:t>
      </w:r>
      <w:ins w:id="194" w:author="Ayme, Jean-François" w:date="2024-07-29T19:53:00Z" w16du:dateUtc="2024-07-29T18:53:00Z">
        <w:r w:rsidR="001E32A3">
          <w:t xml:space="preserve">possible </w:t>
        </w:r>
      </w:ins>
      <w:r w:rsidR="00431D41">
        <w:t xml:space="preserve">metal, aldehyde, amine repeat unit and iteratively combined together 10 times </w:t>
      </w:r>
      <w:r w:rsidR="006B1CBD">
        <w:t xml:space="preserve">with each iteration giving a </w:t>
      </w:r>
      <w:r w:rsidR="00431D41">
        <w:t>molecular weight</w:t>
      </w:r>
      <w:r w:rsidR="006B1CBD">
        <w:t xml:space="preserve"> of a possible complex (10 iterations result in 10 different masses)</w:t>
      </w:r>
      <w:r w:rsidR="00431D41">
        <w:t xml:space="preserve">. </w:t>
      </w:r>
      <w:ins w:id="195" w:author="Ayme, Jean-François" w:date="2024-07-29T19:55:00Z" w16du:dateUtc="2024-07-29T18:55:00Z">
        <w:r w:rsidR="00FD0123">
          <w:t xml:space="preserve">For each of these complexes, molecular ion peaks corresponding at the loss different </w:t>
        </w:r>
      </w:ins>
      <w:ins w:id="196" w:author="Ayme, Jean-François" w:date="2024-07-29T19:56:00Z" w16du:dateUtc="2024-07-29T18:56:00Z">
        <w:r w:rsidR="00FD0123">
          <w:t xml:space="preserve">number of counter anions during the ionisation process are calculated. </w:t>
        </w:r>
        <w:commentRangeStart w:id="197"/>
        <w:r w:rsidR="00FD0123" w:rsidRPr="00FD0123">
          <w:rPr>
            <w:vertAlign w:val="superscript"/>
            <w:rPrChange w:id="198" w:author="Ayme, Jean-François" w:date="2024-07-29T19:56:00Z" w16du:dateUtc="2024-07-29T18:56:00Z">
              <w:rPr/>
            </w:rPrChange>
          </w:rPr>
          <w:t>1</w:t>
        </w:r>
        <w:r w:rsidR="00FD0123">
          <w:t xml:space="preserve">H </w:t>
        </w:r>
      </w:ins>
      <w:r>
        <w:t xml:space="preserve">NMR </w:t>
      </w:r>
      <w:r>
        <w:lastRenderedPageBreak/>
        <w:t>spectra indicates if a reaction has occurred while the mass spectra indicates if a supramolecular compound has formed. Therefore, both spectra are analysed</w:t>
      </w:r>
      <w:r w:rsidR="006E587A">
        <w:t xml:space="preserve"> to improve</w:t>
      </w:r>
      <w:r w:rsidR="00544F4C">
        <w:t xml:space="preserve"> outcome robustness</w:t>
      </w:r>
      <w:r>
        <w:t>.</w:t>
      </w:r>
      <w:commentRangeEnd w:id="197"/>
      <w:r w:rsidR="00024E9F">
        <w:rPr>
          <w:rStyle w:val="CommentReference"/>
          <w:kern w:val="2"/>
          <w14:ligatures w14:val="standardContextual"/>
        </w:rPr>
        <w:commentReference w:id="197"/>
      </w:r>
    </w:p>
    <w:p w14:paraId="40703702" w14:textId="535645B5" w:rsidR="005A6E3E" w:rsidRDefault="00C22198" w:rsidP="00102146">
      <w:r>
        <w:t xml:space="preserve">Decision maker compares </w:t>
      </w:r>
      <w:r w:rsidR="00FD50DE">
        <w:t xml:space="preserve">reagent </w:t>
      </w:r>
      <w:ins w:id="199" w:author="Ayme, Jean-François" w:date="2024-07-29T19:59:00Z" w16du:dateUtc="2024-07-29T18:59:00Z">
        <w:r w:rsidR="00024E9F" w:rsidRPr="00024E9F">
          <w:rPr>
            <w:vertAlign w:val="superscript"/>
            <w:rPrChange w:id="200" w:author="Ayme, Jean-François" w:date="2024-07-29T19:59:00Z" w16du:dateUtc="2024-07-29T18:59:00Z">
              <w:rPr/>
            </w:rPrChange>
          </w:rPr>
          <w:t>1</w:t>
        </w:r>
        <w:r w:rsidR="00024E9F">
          <w:t xml:space="preserve">H </w:t>
        </w:r>
      </w:ins>
      <w:r w:rsidR="00FD50DE">
        <w:t>NMR spectra and reaction spectra based on peak count and chemical shif</w:t>
      </w:r>
      <w:r>
        <w:t>t in two separate checks (</w:t>
      </w:r>
      <w:r>
        <w:fldChar w:fldCharType="begin"/>
      </w:r>
      <w:r>
        <w:instrText xml:space="preserve"> REF _Ref169461023 \h </w:instrText>
      </w:r>
      <w:r>
        <w:fldChar w:fldCharType="separate"/>
      </w:r>
      <w:r w:rsidR="00242E7D">
        <w:t xml:space="preserve">Figure </w:t>
      </w:r>
      <w:r w:rsidR="00242E7D">
        <w:rPr>
          <w:noProof/>
        </w:rPr>
        <w:t>14</w:t>
      </w:r>
      <w:r>
        <w:fldChar w:fldCharType="end"/>
      </w:r>
      <w:r>
        <w:t>). If 50% of reagent peaks are shifted</w:t>
      </w:r>
      <w:r w:rsidR="008D6A61">
        <w:t xml:space="preserve"> compared to the reaction mixture</w:t>
      </w:r>
      <w:r w:rsidR="005A6E3E">
        <w:t xml:space="preserve"> this is an indication a reaction has occurred and therefore</w:t>
      </w:r>
      <w:r w:rsidR="00FA1EFD">
        <w:t>,</w:t>
      </w:r>
      <w:r>
        <w:t xml:space="preserve"> the first check is passed.</w:t>
      </w:r>
      <w:r w:rsidR="005A6E3E">
        <w:t xml:space="preserve"> As mentioned in section 1.4, since the supramolecular architecture is expected to be highly symmetrical, the second check ensures the number of peaks in the reaction NMR spectra should be equal to the sum of peaks in the NMR of the reagent spectra. Spectra was acquired on a low field NMR machine</w:t>
      </w:r>
      <w:ins w:id="201" w:author="Ayme, Jean-François" w:date="2024-07-29T20:00:00Z" w16du:dateUtc="2024-07-29T19:00:00Z">
        <w:r w:rsidR="00024E9F">
          <w:t xml:space="preserve"> (80 MHz)</w:t>
        </w:r>
      </w:ins>
      <w:r w:rsidR="005A6E3E">
        <w:t xml:space="preserve">, and to account for peak overlap, change in </w:t>
      </w:r>
      <w:proofErr w:type="spellStart"/>
      <w:r w:rsidR="005A6E3E">
        <w:t>multiplet</w:t>
      </w:r>
      <w:proofErr w:type="spellEnd"/>
      <w:r w:rsidR="005A6E3E">
        <w:t xml:space="preserve"> shape or small </w:t>
      </w:r>
      <w:proofErr w:type="spellStart"/>
      <w:r w:rsidR="005A6E3E">
        <w:t>disymetrisation</w:t>
      </w:r>
      <w:proofErr w:type="spellEnd"/>
      <w:r w:rsidR="005A6E3E">
        <w:t xml:space="preserve"> of the complex, the second check has a leeway of </w:t>
      </w:r>
      <w:r w:rsidR="00DA6206" w:rsidRPr="00DA6206">
        <w:t>±</w:t>
      </w:r>
      <w:r w:rsidR="005A6E3E">
        <w:t>3 peaks.</w:t>
      </w:r>
    </w:p>
    <w:p w14:paraId="78582E58" w14:textId="21F188E5" w:rsidR="00383F5F" w:rsidRDefault="001337F5" w:rsidP="00391F62">
      <w:r>
        <w:t>D</w:t>
      </w:r>
      <w:r w:rsidR="00126333">
        <w:t xml:space="preserve">ecision maker compares the reaction mass spectra and expected mass peaks based on three checks. </w:t>
      </w:r>
      <w:r w:rsidR="00391F62">
        <w:t>The first check ensures the reaction mass peak falls within 0.4 Da of the expected peak, and the second checks if this peak has a relative intensity of at least 50%.</w:t>
      </w:r>
      <w:r w:rsidR="00B1143B">
        <w:t xml:space="preserve"> </w:t>
      </w:r>
      <w:r w:rsidR="00391F62">
        <w:t>The third check ensures that if the predicted structure has t</w:t>
      </w:r>
      <w:r w:rsidR="00557967">
        <w:t>w</w:t>
      </w:r>
      <w:r w:rsidR="00391F62">
        <w:t xml:space="preserve">o or more metals, two peaks that satisfy check 1 and check 2 have been found. </w:t>
      </w:r>
      <w:r w:rsidR="00152D1F">
        <w:t>This reduces the number of false positives caused by the shear amount of possible expected mass peaks.</w:t>
      </w:r>
    </w:p>
    <w:p w14:paraId="337B5410" w14:textId="7BC9F749" w:rsidR="00383F5F" w:rsidRDefault="00126333" w:rsidP="00391F62">
      <w:r>
        <w:t>The percentage of shifted NMR peaks, the range of NMR peak count, the range of mass peak hit, and the relative intensity of mass peak, are all parameters which can be varied.</w:t>
      </w:r>
      <w:r w:rsidR="00383F5F">
        <w:t xml:space="preserve"> The</w:t>
      </w:r>
      <w:r w:rsidR="003B5F45">
        <w:t>se</w:t>
      </w:r>
      <w:r w:rsidR="00383F5F">
        <w:t xml:space="preserve"> parameters were selected based on different criteria and </w:t>
      </w:r>
      <w:r w:rsidR="003B5F45">
        <w:t>fine-tuning</w:t>
      </w:r>
      <w:r w:rsidR="00383F5F">
        <w:t xml:space="preserve"> tests.</w:t>
      </w:r>
    </w:p>
    <w:p w14:paraId="63D4D067" w14:textId="088791C1" w:rsidR="00383F5F" w:rsidRDefault="003B5F45" w:rsidP="004F5D90">
      <w:pPr>
        <w:pStyle w:val="Heading3"/>
      </w:pPr>
      <w:bookmarkStart w:id="202" w:name="_Toc172795316"/>
      <w:r>
        <w:t>4.2.2.2 Fine Tune Decision Maker</w:t>
      </w:r>
      <w:bookmarkEnd w:id="202"/>
    </w:p>
    <w:p w14:paraId="401B9631" w14:textId="6AF93946" w:rsidR="003E4ED5" w:rsidRDefault="004F5D90" w:rsidP="004F5D90">
      <w:del w:id="203" w:author="Ayme, Jean-François" w:date="2024-07-29T20:02:00Z" w16du:dateUtc="2024-07-29T19:02:00Z">
        <w:r w:rsidDel="00024E9F">
          <w:delText>With the decision maker programme in place, its</w:delText>
        </w:r>
      </w:del>
      <w:ins w:id="204" w:author="Ayme, Jean-François" w:date="2024-07-29T20:02:00Z" w16du:dateUtc="2024-07-29T19:02:00Z">
        <w:r w:rsidR="00024E9F">
          <w:t>The selection</w:t>
        </w:r>
      </w:ins>
      <w:r>
        <w:t xml:space="preserve"> parameters </w:t>
      </w:r>
      <w:del w:id="205" w:author="Ayme, Jean-François" w:date="2024-07-29T20:02:00Z" w16du:dateUtc="2024-07-29T19:02:00Z">
        <w:r w:rsidDel="00024E9F">
          <w:delText>are not random and had to be initially selected and fine-tune</w:delText>
        </w:r>
      </w:del>
      <w:ins w:id="206" w:author="Ayme, Jean-François" w:date="2024-07-29T20:02:00Z" w16du:dateUtc="2024-07-29T19:02:00Z">
        <w:r w:rsidR="00024E9F">
          <w:t>of the decision maker had to be fine-tuned to the specific chemistry studied in this project</w:t>
        </w:r>
      </w:ins>
      <w:del w:id="207" w:author="Ayme, Jean-François" w:date="2024-07-29T20:02:00Z" w16du:dateUtc="2024-07-29T19:02:00Z">
        <w:r w:rsidDel="00024E9F">
          <w:delText>d</w:delText>
        </w:r>
      </w:del>
      <w:r>
        <w:t xml:space="preserve">. </w:t>
      </w:r>
      <w:r w:rsidR="003E4ED5">
        <w:t>Fine-tuning requires comparing performance between decision maker and human classification. Therefore, parameter selection and fine tuning,</w:t>
      </w:r>
      <w:r>
        <w:t xml:space="preserve"> was done in 4 main steps. </w:t>
      </w:r>
      <w:r w:rsidR="003E4ED5">
        <w:t xml:space="preserve">Firstly, the </w:t>
      </w:r>
      <w:r>
        <w:t>initial guess of what the parameters could be</w:t>
      </w:r>
      <w:r w:rsidR="003E4ED5">
        <w:t xml:space="preserve"> is required</w:t>
      </w:r>
      <w:r>
        <w:t xml:space="preserve">. </w:t>
      </w:r>
      <w:r w:rsidR="003E4ED5">
        <w:t xml:space="preserve">Afterwards, MS parameters were refined to obtain the maximal number of formed supramolecular structures in the dataset. An initial MS classification </w:t>
      </w:r>
      <w:r w:rsidR="00325AF9">
        <w:t xml:space="preserve">then </w:t>
      </w:r>
      <w:r w:rsidR="003E4ED5">
        <w:t xml:space="preserve">aided the next process, human classification of reactions. The </w:t>
      </w:r>
      <w:r w:rsidR="007E3A15">
        <w:t xml:space="preserve">final </w:t>
      </w:r>
      <w:r w:rsidR="003E4ED5">
        <w:t xml:space="preserve">step then involves fine tuning NMR parameters based on human labelled reactions. </w:t>
      </w:r>
    </w:p>
    <w:p w14:paraId="6448E581" w14:textId="70588AE7" w:rsidR="00325AF9" w:rsidRPr="00C36A3A" w:rsidRDefault="00C36A3A" w:rsidP="00C36A3A">
      <w:pPr>
        <w:pStyle w:val="Heading4"/>
        <w:rPr>
          <w:i w:val="0"/>
          <w:u w:val="single"/>
        </w:rPr>
      </w:pPr>
      <w:r w:rsidRPr="00C36A3A">
        <w:rPr>
          <w:i w:val="0"/>
        </w:rPr>
        <w:t xml:space="preserve">4.2.2.2.1 </w:t>
      </w:r>
      <w:r>
        <w:rPr>
          <w:i w:val="0"/>
        </w:rPr>
        <w:t>MS Tuning</w:t>
      </w:r>
    </w:p>
    <w:p w14:paraId="6A6AB612" w14:textId="3F87F435" w:rsidR="00DB5B17" w:rsidRDefault="00A66B92" w:rsidP="004F5D90">
      <w:r>
        <w:t>Initial parameters for decision maker were taken from another workflow that also looked at classifying the formation of metal-organic supramolecular structures</w:t>
      </w:r>
      <w:r w:rsidR="003868E7">
        <w:t xml:space="preserve"> with decision maker</w:t>
      </w:r>
      <w:r>
        <w:t>.</w:t>
      </w:r>
      <w:r w:rsidR="003868E7">
        <w:t xml:space="preserve"> </w:t>
      </w:r>
      <w:r w:rsidR="003E4ED5">
        <w:t>These parameters were selected and tested by previous group members and therefore, provide a good initial point for our decision maker parameters.</w:t>
      </w:r>
      <w:r w:rsidR="00DB5B17">
        <w:t xml:space="preserve"> </w:t>
      </w:r>
    </w:p>
    <w:p w14:paraId="7967FD1C" w14:textId="385AE36D" w:rsidR="003F4403" w:rsidRDefault="00DB5B17" w:rsidP="00606119">
      <w:r>
        <w:t xml:space="preserve">Before parameters were optimized, the 399 reactions underwent simple peak picking (based on checks 1 and 2 with parameters identified by the previous projects) </w:t>
      </w:r>
      <w:r w:rsidR="003F4403">
        <w:t xml:space="preserve">to gain information on what reagent combinations are likely to result in product formation and the possible complexity of this product. This resulted in in </w:t>
      </w:r>
      <w:r w:rsidR="003F4403">
        <w:fldChar w:fldCharType="begin"/>
      </w:r>
      <w:r w:rsidR="003F4403">
        <w:instrText xml:space="preserve"> REF _Ref172036760 \h </w:instrText>
      </w:r>
      <w:r w:rsidR="003F4403">
        <w:fldChar w:fldCharType="separate"/>
      </w:r>
      <w:r w:rsidR="00242E7D">
        <w:t xml:space="preserve">Table </w:t>
      </w:r>
      <w:r w:rsidR="00242E7D">
        <w:rPr>
          <w:noProof/>
        </w:rPr>
        <w:t>2</w:t>
      </w:r>
      <w:r w:rsidR="003F4403">
        <w:fldChar w:fldCharType="end"/>
      </w:r>
      <w:r w:rsidR="007875CA">
        <w:t>,</w:t>
      </w:r>
      <w:r w:rsidR="00A24203">
        <w:t xml:space="preserve"> </w:t>
      </w:r>
      <w:r w:rsidR="00A24203">
        <w:fldChar w:fldCharType="begin"/>
      </w:r>
      <w:r w:rsidR="00A24203">
        <w:instrText xml:space="preserve"> REF _Ref172042701 \h </w:instrText>
      </w:r>
      <w:r w:rsidR="00A24203">
        <w:fldChar w:fldCharType="separate"/>
      </w:r>
      <w:r w:rsidR="00242E7D">
        <w:t xml:space="preserve">Figure </w:t>
      </w:r>
      <w:r w:rsidR="00242E7D">
        <w:rPr>
          <w:noProof/>
        </w:rPr>
        <w:t>15</w:t>
      </w:r>
      <w:r w:rsidR="00A24203">
        <w:fldChar w:fldCharType="end"/>
      </w:r>
      <w:r w:rsidR="00A24203">
        <w:t>, and</w:t>
      </w:r>
      <w:r w:rsidR="003F4403">
        <w:t xml:space="preserve"> </w:t>
      </w:r>
      <w:r w:rsidR="003F4403">
        <w:fldChar w:fldCharType="begin"/>
      </w:r>
      <w:r w:rsidR="003F4403">
        <w:instrText xml:space="preserve"> REF _Ref172036790 \h </w:instrText>
      </w:r>
      <w:r w:rsidR="003F4403">
        <w:fldChar w:fldCharType="separate"/>
      </w:r>
      <w:r w:rsidR="00242E7D">
        <w:t xml:space="preserve">Figure </w:t>
      </w:r>
      <w:r w:rsidR="00242E7D">
        <w:rPr>
          <w:noProof/>
        </w:rPr>
        <w:t>16</w:t>
      </w:r>
      <w:r w:rsidR="003F4403">
        <w:fldChar w:fldCharType="end"/>
      </w:r>
      <w:r w:rsidR="003F4403">
        <w:t>.</w:t>
      </w:r>
    </w:p>
    <w:p w14:paraId="1AA8A511" w14:textId="77777777" w:rsidR="003F4403" w:rsidRDefault="003F4403" w:rsidP="003F4403">
      <w:pPr>
        <w:keepNext/>
      </w:pPr>
      <w:r>
        <w:rPr>
          <w:noProof/>
        </w:rPr>
        <w:lastRenderedPageBreak/>
        <w:drawing>
          <wp:inline distT="0" distB="0" distL="0" distR="0" wp14:anchorId="737EA75E" wp14:editId="3708366E">
            <wp:extent cx="5273040" cy="51293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2541" cy="5157997"/>
                    </a:xfrm>
                    <a:prstGeom prst="rect">
                      <a:avLst/>
                    </a:prstGeom>
                    <a:noFill/>
                    <a:ln>
                      <a:noFill/>
                    </a:ln>
                  </pic:spPr>
                </pic:pic>
              </a:graphicData>
            </a:graphic>
          </wp:inline>
        </w:drawing>
      </w:r>
    </w:p>
    <w:p w14:paraId="2EACE8DC" w14:textId="17B5690C" w:rsidR="003F4403" w:rsidRDefault="003F4403" w:rsidP="003F4403">
      <w:pPr>
        <w:pStyle w:val="Caption"/>
      </w:pPr>
      <w:bookmarkStart w:id="208" w:name="_Ref172036760"/>
      <w:r>
        <w:t xml:space="preserve">Table </w:t>
      </w:r>
      <w:r w:rsidR="00000000">
        <w:fldChar w:fldCharType="begin"/>
      </w:r>
      <w:r w:rsidR="00000000">
        <w:instrText xml:space="preserve"> SEQ Table \* ARABIC </w:instrText>
      </w:r>
      <w:r w:rsidR="00000000">
        <w:fldChar w:fldCharType="separate"/>
      </w:r>
      <w:r w:rsidR="00242E7D">
        <w:rPr>
          <w:noProof/>
        </w:rPr>
        <w:t>2</w:t>
      </w:r>
      <w:r w:rsidR="00000000">
        <w:rPr>
          <w:noProof/>
        </w:rPr>
        <w:fldChar w:fldCharType="end"/>
      </w:r>
      <w:bookmarkEnd w:id="208"/>
      <w:r>
        <w:t>: A table showing how many reagents are part of the reactions explored in the acquired dataset. This gives a rough idea of the distribution of amines, aldehydes and metals in reactions that are classified as either successful, or not.</w:t>
      </w:r>
    </w:p>
    <w:p w14:paraId="41EC18C2" w14:textId="77777777" w:rsidR="00012400" w:rsidRDefault="007875CA" w:rsidP="00012400">
      <w:pPr>
        <w:keepNext/>
      </w:pPr>
      <w:r>
        <w:rPr>
          <w:noProof/>
        </w:rPr>
        <w:lastRenderedPageBreak/>
        <w:drawing>
          <wp:inline distT="0" distB="0" distL="0" distR="0" wp14:anchorId="5DF1E3D1" wp14:editId="4255DA07">
            <wp:extent cx="6640115" cy="39624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640115" cy="3962400"/>
                    </a:xfrm>
                    <a:prstGeom prst="rect">
                      <a:avLst/>
                    </a:prstGeom>
                    <a:noFill/>
                    <a:ln>
                      <a:noFill/>
                    </a:ln>
                  </pic:spPr>
                </pic:pic>
              </a:graphicData>
            </a:graphic>
          </wp:inline>
        </w:drawing>
      </w:r>
    </w:p>
    <w:p w14:paraId="6E72CE0B" w14:textId="4ACB8A4B" w:rsidR="007875CA" w:rsidRDefault="00012400" w:rsidP="00012400">
      <w:pPr>
        <w:pStyle w:val="Caption"/>
      </w:pPr>
      <w:bookmarkStart w:id="209" w:name="_Ref172042701"/>
      <w:r>
        <w:t xml:space="preserve">Figure </w:t>
      </w:r>
      <w:r w:rsidR="00000000">
        <w:fldChar w:fldCharType="begin"/>
      </w:r>
      <w:r w:rsidR="00000000">
        <w:instrText xml:space="preserve"> SEQ Figure \* ARABIC </w:instrText>
      </w:r>
      <w:r w:rsidR="00000000">
        <w:fldChar w:fldCharType="separate"/>
      </w:r>
      <w:r w:rsidR="00242E7D">
        <w:rPr>
          <w:noProof/>
        </w:rPr>
        <w:t>15</w:t>
      </w:r>
      <w:r w:rsidR="00000000">
        <w:rPr>
          <w:noProof/>
        </w:rPr>
        <w:fldChar w:fldCharType="end"/>
      </w:r>
      <w:bookmarkEnd w:id="209"/>
      <w:r>
        <w:t>: a graph showing the probability of a successful reaction if a reagent is present. Probabilities assume, reagents are independent of one another</w:t>
      </w:r>
      <w:r w:rsidR="000B00BA">
        <w:t xml:space="preserve"> and that MS labelling is correct</w:t>
      </w:r>
      <w:r>
        <w:t xml:space="preserve">. In chemistry, reagents are dependent on one another, for example, the HOMO-LUMO gap between amine and aldehydes determine if imine </w:t>
      </w:r>
      <w:r w:rsidR="00835CD0">
        <w:t xml:space="preserve">form </w:t>
      </w:r>
      <w:r>
        <w:t>and hence if a successful reaction occurs.</w:t>
      </w:r>
    </w:p>
    <w:p w14:paraId="401DB280" w14:textId="5280767C" w:rsidR="009E321B" w:rsidRDefault="003F4403" w:rsidP="009E321B">
      <w:r>
        <w:fldChar w:fldCharType="begin"/>
      </w:r>
      <w:r>
        <w:instrText xml:space="preserve"> REF _Ref172036760 \h </w:instrText>
      </w:r>
      <w:r>
        <w:fldChar w:fldCharType="separate"/>
      </w:r>
      <w:r w:rsidR="00242E7D">
        <w:t xml:space="preserve">Table </w:t>
      </w:r>
      <w:r w:rsidR="00242E7D">
        <w:rPr>
          <w:noProof/>
        </w:rPr>
        <w:t>2</w:t>
      </w:r>
      <w:r>
        <w:fldChar w:fldCharType="end"/>
      </w:r>
      <w:r>
        <w:t xml:space="preserve"> shows the reagents present in the reactions analysed by MS. It is clear that </w:t>
      </w:r>
      <w:r w:rsidR="0026062D">
        <w:t xml:space="preserve">5 </w:t>
      </w:r>
      <w:r w:rsidR="00835CD0">
        <w:t>out of the</w:t>
      </w:r>
      <w:r w:rsidR="0026062D">
        <w:t xml:space="preserve"> 27 reagents were not present in reactions. This is because reactions were selected on a reagent and price basis (section 4.2.1.1.). Out of the tested reagents, only silver tetrafluoroborate (present in 129 reactions) and 8-methoxyquinoline-2-carbaldehyde (present in 28 reactions) seem to lie outside the average number of times a reagent is present in a reaction (80 for metals and 44 for aldehydes and amines). </w:t>
      </w:r>
      <w:r w:rsidR="00DC7EE0">
        <w:t xml:space="preserve">From </w:t>
      </w:r>
      <w:r w:rsidR="00012400">
        <w:t>a</w:t>
      </w:r>
      <w:r w:rsidR="00DC7EE0">
        <w:t xml:space="preserve"> naïve perspective,</w:t>
      </w:r>
      <w:r w:rsidR="00012400">
        <w:t xml:space="preserve"> i.e. reagents are statistically independent of one another, </w:t>
      </w:r>
      <w:r w:rsidR="00DC7EE0">
        <w:t xml:space="preserve">the ‘most’ reactive reagent is the </w:t>
      </w:r>
      <w:r w:rsidR="00012400">
        <w:t xml:space="preserve">copper (75.8% reaction success) and the ‘least’ reactive reagent is the naphthalene-1,8-diamine (0% reaction success). </w:t>
      </w:r>
      <w:r w:rsidR="001C6039">
        <w:t>Reactions with these two reagents</w:t>
      </w:r>
      <w:r w:rsidR="00B05595">
        <w:t xml:space="preserve"> (</w:t>
      </w:r>
      <w:r w:rsidR="00B05595">
        <w:fldChar w:fldCharType="begin"/>
      </w:r>
      <w:r w:rsidR="00B05595">
        <w:instrText xml:space="preserve"> REF _Ref172042701 \h </w:instrText>
      </w:r>
      <w:r w:rsidR="00B05595">
        <w:fldChar w:fldCharType="separate"/>
      </w:r>
      <w:r w:rsidR="00242E7D">
        <w:t xml:space="preserve">Figure </w:t>
      </w:r>
      <w:r w:rsidR="00242E7D">
        <w:rPr>
          <w:noProof/>
        </w:rPr>
        <w:t>15</w:t>
      </w:r>
      <w:r w:rsidR="00B05595">
        <w:fldChar w:fldCharType="end"/>
      </w:r>
      <w:r w:rsidR="00B05595">
        <w:t>)</w:t>
      </w:r>
      <w:r w:rsidR="001C6039">
        <w:t xml:space="preserve"> are also identified as chemically similar, more so than other reagents, by UMAP dimensionality </w:t>
      </w:r>
      <w:r w:rsidR="00A24203">
        <w:t xml:space="preserve">reduction </w:t>
      </w:r>
      <w:r w:rsidR="001C6039">
        <w:t>of the project’s chemical space</w:t>
      </w:r>
      <w:r w:rsidR="00A24203">
        <w:t xml:space="preserve"> (</w:t>
      </w:r>
      <w:r w:rsidR="00A24203">
        <w:fldChar w:fldCharType="begin"/>
      </w:r>
      <w:r w:rsidR="00A24203">
        <w:instrText xml:space="preserve"> REF _Ref172042738 \h </w:instrText>
      </w:r>
      <w:r w:rsidR="00A24203">
        <w:fldChar w:fldCharType="separate"/>
      </w:r>
      <w:r w:rsidR="00242E7D">
        <w:t xml:space="preserve">S </w:t>
      </w:r>
      <w:r w:rsidR="00242E7D">
        <w:rPr>
          <w:noProof/>
        </w:rPr>
        <w:t>8</w:t>
      </w:r>
      <w:r w:rsidR="00A24203">
        <w:fldChar w:fldCharType="end"/>
      </w:r>
      <w:r w:rsidR="00A24203">
        <w:t xml:space="preserve">, </w:t>
      </w:r>
      <w:r w:rsidR="00A24203">
        <w:fldChar w:fldCharType="begin"/>
      </w:r>
      <w:r w:rsidR="00A24203">
        <w:instrText xml:space="preserve"> REF _Ref172042740 \h </w:instrText>
      </w:r>
      <w:r w:rsidR="00A24203">
        <w:fldChar w:fldCharType="separate"/>
      </w:r>
      <w:r w:rsidR="00242E7D">
        <w:t xml:space="preserve">S </w:t>
      </w:r>
      <w:r w:rsidR="00242E7D">
        <w:rPr>
          <w:noProof/>
        </w:rPr>
        <w:t>9</w:t>
      </w:r>
      <w:r w:rsidR="00A24203">
        <w:fldChar w:fldCharType="end"/>
      </w:r>
      <w:r w:rsidR="009E321B">
        <w:t>). UMAP attempts to reflect relationships from a high dimensional space to a lower one, in effect</w:t>
      </w:r>
      <w:r w:rsidR="00B05595">
        <w:t>,</w:t>
      </w:r>
      <w:r w:rsidR="009E321B">
        <w:t xml:space="preserve"> allowing for the visualisation of high dimensional data.</w:t>
      </w:r>
      <w:r w:rsidR="00154D4F">
        <w:t xml:space="preserve"> Napthalene-1,8-diamine is likely to be grouped well together as it is quite different from the other amines: it is very rigid and the amine groups are parallel to one another. Its lack of reactivity comes from the fact that the two amines are too close </w:t>
      </w:r>
      <w:commentRangeStart w:id="210"/>
      <w:r w:rsidR="00154D4F">
        <w:t xml:space="preserve">together to act as a metal linker. Copper may be the most reactive, because it could have the best preorganisation for imine based supramolecular complexes. </w:t>
      </w:r>
      <w:commentRangeEnd w:id="210"/>
      <w:r w:rsidR="00FB7631">
        <w:rPr>
          <w:rStyle w:val="CommentReference"/>
          <w:kern w:val="2"/>
          <w14:ligatures w14:val="standardContextual"/>
        </w:rPr>
        <w:commentReference w:id="210"/>
      </w:r>
    </w:p>
    <w:p w14:paraId="068185DF" w14:textId="46B8F1B6" w:rsidR="003F4403" w:rsidRDefault="003F4403" w:rsidP="009E321B">
      <w:r>
        <w:rPr>
          <w:noProof/>
        </w:rPr>
        <w:lastRenderedPageBreak/>
        <w:drawing>
          <wp:inline distT="0" distB="0" distL="0" distR="0" wp14:anchorId="48FA8374" wp14:editId="6E5BE00B">
            <wp:extent cx="6636385" cy="47174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36385" cy="4717415"/>
                    </a:xfrm>
                    <a:prstGeom prst="rect">
                      <a:avLst/>
                    </a:prstGeom>
                    <a:noFill/>
                    <a:ln>
                      <a:noFill/>
                    </a:ln>
                  </pic:spPr>
                </pic:pic>
              </a:graphicData>
            </a:graphic>
          </wp:inline>
        </w:drawing>
      </w:r>
    </w:p>
    <w:p w14:paraId="2CF33E9C" w14:textId="0E7E899D" w:rsidR="003F4403" w:rsidRDefault="003F4403" w:rsidP="003F4403">
      <w:pPr>
        <w:pStyle w:val="Caption"/>
      </w:pPr>
      <w:bookmarkStart w:id="211" w:name="_Ref172036790"/>
      <w:r>
        <w:t xml:space="preserve">Figure </w:t>
      </w:r>
      <w:r w:rsidR="00000000">
        <w:fldChar w:fldCharType="begin"/>
      </w:r>
      <w:r w:rsidR="00000000">
        <w:instrText xml:space="preserve"> SEQ Figure \* ARABIC </w:instrText>
      </w:r>
      <w:r w:rsidR="00000000">
        <w:fldChar w:fldCharType="separate"/>
      </w:r>
      <w:r w:rsidR="00242E7D">
        <w:rPr>
          <w:noProof/>
        </w:rPr>
        <w:t>16</w:t>
      </w:r>
      <w:r w:rsidR="00000000">
        <w:rPr>
          <w:noProof/>
        </w:rPr>
        <w:fldChar w:fldCharType="end"/>
      </w:r>
      <w:bookmarkEnd w:id="211"/>
      <w:r>
        <w:t xml:space="preserve">: A graph showing, for each reaction, the MS peaks identified for different </w:t>
      </w:r>
      <w:proofErr w:type="spellStart"/>
      <w:r>
        <w:t>metal:amine:aldehyde</w:t>
      </w:r>
      <w:proofErr w:type="spellEnd"/>
      <w:r>
        <w:t xml:space="preserve"> ratios and the corresponding number of peaks identified. Reactions were grouped together based on metal present in the reaction mixture.</w:t>
      </w:r>
    </w:p>
    <w:p w14:paraId="53871243" w14:textId="75A5185A" w:rsidR="003F4403" w:rsidRDefault="00796FDF" w:rsidP="004F5D90">
      <w:r>
        <w:t xml:space="preserve">Since peaks are based on predicted m/z ratios, it is possible to classify peak hits to their corresponding </w:t>
      </w:r>
      <w:proofErr w:type="spellStart"/>
      <w:r>
        <w:t>metal:amine:aldehyde</w:t>
      </w:r>
      <w:proofErr w:type="spellEnd"/>
      <w:r>
        <w:t xml:space="preserve"> ratios along with their number of hits. Peak hits for each reaction analysed by MS and grouped by metal in the reaction is shown in </w:t>
      </w:r>
      <w:r>
        <w:fldChar w:fldCharType="begin"/>
      </w:r>
      <w:r>
        <w:instrText xml:space="preserve"> REF _Ref172036790 \h </w:instrText>
      </w:r>
      <w:r>
        <w:fldChar w:fldCharType="separate"/>
      </w:r>
      <w:r w:rsidR="00242E7D">
        <w:t xml:space="preserve">Figure </w:t>
      </w:r>
      <w:r w:rsidR="00242E7D">
        <w:rPr>
          <w:noProof/>
        </w:rPr>
        <w:t>16</w:t>
      </w:r>
      <w:r>
        <w:fldChar w:fldCharType="end"/>
      </w:r>
      <w:r>
        <w:t xml:space="preserve">. The hit reagent ratios show the coordination the metal prefers to take in a reaction: tetrahedral or octahedral. Both metals with a preference for 4 ligand coordination (copper and silver) show simpler structures (lower </w:t>
      </w:r>
      <w:r w:rsidR="003C2C89">
        <w:t xml:space="preserve">number of metals in </w:t>
      </w:r>
      <w:proofErr w:type="spellStart"/>
      <w:r w:rsidR="003C2C89">
        <w:t>metal:ligand</w:t>
      </w:r>
      <w:proofErr w:type="spellEnd"/>
      <w:r w:rsidR="003C2C89">
        <w:t xml:space="preserve"> </w:t>
      </w:r>
      <w:r>
        <w:t xml:space="preserve">ratios). While </w:t>
      </w:r>
      <w:r w:rsidR="00880BB9">
        <w:t xml:space="preserve">metals with 6 ligand coordination display a variety of </w:t>
      </w:r>
      <w:proofErr w:type="spellStart"/>
      <w:r w:rsidR="00880BB9">
        <w:t>metal:ligand</w:t>
      </w:r>
      <w:proofErr w:type="spellEnd"/>
      <w:r w:rsidR="00880BB9">
        <w:t xml:space="preserve"> ratios</w:t>
      </w:r>
      <w:r w:rsidR="003C2C89">
        <w:t xml:space="preserve">, with many possibly </w:t>
      </w:r>
      <w:r w:rsidR="006F576E">
        <w:t>having</w:t>
      </w:r>
      <w:r w:rsidR="003C2C89">
        <w:t xml:space="preserve"> 10 metals in their structure</w:t>
      </w:r>
      <w:r w:rsidR="00880BB9">
        <w:t xml:space="preserve">. </w:t>
      </w:r>
      <w:r w:rsidR="00880BB9">
        <w:fldChar w:fldCharType="begin"/>
      </w:r>
      <w:r w:rsidR="00880BB9">
        <w:instrText xml:space="preserve"> REF _Ref172036790 \h </w:instrText>
      </w:r>
      <w:r w:rsidR="00880BB9">
        <w:fldChar w:fldCharType="separate"/>
      </w:r>
      <w:r w:rsidR="00242E7D">
        <w:t xml:space="preserve">Figure </w:t>
      </w:r>
      <w:r w:rsidR="00242E7D">
        <w:rPr>
          <w:noProof/>
        </w:rPr>
        <w:t>16</w:t>
      </w:r>
      <w:r w:rsidR="00880BB9">
        <w:fldChar w:fldCharType="end"/>
      </w:r>
      <w:r w:rsidR="00880BB9">
        <w:t xml:space="preserve"> also shows that there are a few promising candidates that resulted in two MS hits rather than 1.</w:t>
      </w:r>
    </w:p>
    <w:p w14:paraId="3DFCDAEB" w14:textId="386FE2AE" w:rsidR="007A5A6D" w:rsidRDefault="00B05595" w:rsidP="00E7571B">
      <w:pPr>
        <w:rPr>
          <w:noProof/>
        </w:rPr>
      </w:pPr>
      <w:r>
        <w:t xml:space="preserve">With a more fundamental understanding of what m/z peaks to expect, and a basic understanding of the reagents, MS parameters can be tuned. To reduce the complexity of the task, parameters for MS check 1 and 2 from the previous project were assumed to be optimal, while parameters that govern the third Mass spectra check were changed. </w:t>
      </w:r>
      <w:r w:rsidR="00E7571B">
        <w:t>To select the appropriate number of metals to trigger check 3 and the number of peak hits to pass check 3, a 11 by 11 parameter space was explored based on the outcome of MS decision (</w:t>
      </w:r>
      <w:r w:rsidR="00E7571B">
        <w:fldChar w:fldCharType="begin"/>
      </w:r>
      <w:r w:rsidR="00E7571B">
        <w:instrText xml:space="preserve"> REF _Ref171667257 \h </w:instrText>
      </w:r>
      <w:r w:rsidR="00E7571B">
        <w:fldChar w:fldCharType="separate"/>
      </w:r>
      <w:r w:rsidR="00242E7D">
        <w:t xml:space="preserve">Figure </w:t>
      </w:r>
      <w:r w:rsidR="00242E7D">
        <w:rPr>
          <w:noProof/>
        </w:rPr>
        <w:t>17</w:t>
      </w:r>
      <w:r w:rsidR="00E7571B">
        <w:fldChar w:fldCharType="end"/>
      </w:r>
      <w:r w:rsidR="00E7571B">
        <w:t>), that is checks 1-3, and MS check 3 only (</w:t>
      </w:r>
      <w:r w:rsidR="00E7571B">
        <w:fldChar w:fldCharType="begin"/>
      </w:r>
      <w:r w:rsidR="00E7571B">
        <w:instrText xml:space="preserve"> REF _Ref171545257 \h </w:instrText>
      </w:r>
      <w:r w:rsidR="00E7571B">
        <w:fldChar w:fldCharType="separate"/>
      </w:r>
      <w:r w:rsidR="00242E7D">
        <w:t xml:space="preserve">Figure </w:t>
      </w:r>
      <w:r w:rsidR="00242E7D">
        <w:rPr>
          <w:noProof/>
        </w:rPr>
        <w:t>19</w:t>
      </w:r>
      <w:r w:rsidR="00E7571B">
        <w:fldChar w:fldCharType="end"/>
      </w:r>
      <w:r w:rsidR="00E7571B">
        <w:t xml:space="preserve">). </w:t>
      </w:r>
    </w:p>
    <w:p w14:paraId="4650F256" w14:textId="57B10AEC" w:rsidR="002F7744" w:rsidRDefault="002F7744" w:rsidP="00C36A3A">
      <w:r>
        <w:rPr>
          <w:noProof/>
        </w:rPr>
        <w:lastRenderedPageBreak/>
        <w:drawing>
          <wp:inline distT="0" distB="0" distL="0" distR="0" wp14:anchorId="746CD07D" wp14:editId="31FF19DE">
            <wp:extent cx="6621780" cy="5370768"/>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sFilter.png"/>
                    <pic:cNvPicPr/>
                  </pic:nvPicPr>
                  <pic:blipFill rotWithShape="1">
                    <a:blip r:embed="rId31" cstate="print">
                      <a:extLst>
                        <a:ext uri="{28A0092B-C50C-407E-A947-70E740481C1C}">
                          <a14:useLocalDpi xmlns:a14="http://schemas.microsoft.com/office/drawing/2010/main" val="0"/>
                        </a:ext>
                      </a:extLst>
                    </a:blip>
                    <a:srcRect b="49958"/>
                    <a:stretch/>
                  </pic:blipFill>
                  <pic:spPr bwMode="auto">
                    <a:xfrm>
                      <a:off x="0" y="0"/>
                      <a:ext cx="6628466" cy="5376191"/>
                    </a:xfrm>
                    <a:prstGeom prst="rect">
                      <a:avLst/>
                    </a:prstGeom>
                    <a:ln>
                      <a:noFill/>
                    </a:ln>
                    <a:extLst>
                      <a:ext uri="{53640926-AAD7-44D8-BBD7-CCE9431645EC}">
                        <a14:shadowObscured xmlns:a14="http://schemas.microsoft.com/office/drawing/2010/main"/>
                      </a:ext>
                    </a:extLst>
                  </pic:spPr>
                </pic:pic>
              </a:graphicData>
            </a:graphic>
          </wp:inline>
        </w:drawing>
      </w:r>
    </w:p>
    <w:p w14:paraId="1B352971" w14:textId="17A85146" w:rsidR="002F7744" w:rsidRDefault="002F7744" w:rsidP="002F7744">
      <w:pPr>
        <w:pStyle w:val="Caption"/>
      </w:pPr>
      <w:bookmarkStart w:id="212" w:name="_Ref171667257"/>
      <w:r>
        <w:t xml:space="preserve">Figure </w:t>
      </w:r>
      <w:r w:rsidR="00000000">
        <w:fldChar w:fldCharType="begin"/>
      </w:r>
      <w:r w:rsidR="00000000">
        <w:instrText xml:space="preserve"> SEQ Figure \* ARABIC </w:instrText>
      </w:r>
      <w:r w:rsidR="00000000">
        <w:fldChar w:fldCharType="separate"/>
      </w:r>
      <w:r w:rsidR="00242E7D">
        <w:rPr>
          <w:noProof/>
        </w:rPr>
        <w:t>17</w:t>
      </w:r>
      <w:r w:rsidR="00000000">
        <w:rPr>
          <w:noProof/>
        </w:rPr>
        <w:fldChar w:fldCharType="end"/>
      </w:r>
      <w:bookmarkEnd w:id="212"/>
      <w:r>
        <w:t xml:space="preserve">: Four plots demonstrating the relationship between two MS parameters with the respect to the number of reactions classified as successful. Reactions were classified as successful if only all three MS checks were passed. The two parameters varied were the number of metals in the structure to trigger check 3 and the number of peaks corresponding to different </w:t>
      </w:r>
      <w:r w:rsidR="00E66E3F">
        <w:t xml:space="preserve">number of </w:t>
      </w:r>
      <w:r>
        <w:t xml:space="preserve">counterions required to pass check 3. The top two plots show the </w:t>
      </w:r>
      <w:r w:rsidR="006F576E">
        <w:t>2</w:t>
      </w:r>
      <w:r>
        <w:t xml:space="preserve">D parameter space, while the bottom two only show the effects of a single parameter on reaction labelling. </w:t>
      </w:r>
      <w:r w:rsidR="005377AF">
        <w:t xml:space="preserve">For the bottom right graph, the </w:t>
      </w:r>
      <w:r w:rsidR="0078487E">
        <w:t xml:space="preserve">criteria 3 threshold </w:t>
      </w:r>
      <w:r w:rsidR="005377AF">
        <w:t xml:space="preserve">for each metal count parameter is </w:t>
      </w:r>
      <w:r w:rsidR="00461440">
        <w:t>shown</w:t>
      </w:r>
      <w:r w:rsidR="0078487E">
        <w:t xml:space="preserve">. </w:t>
      </w:r>
      <w:r>
        <w:t xml:space="preserve">The total number of classified reactions (including failed ones) are </w:t>
      </w:r>
      <w:r w:rsidR="00903E82">
        <w:t>399</w:t>
      </w:r>
      <w:r>
        <w:t>.</w:t>
      </w:r>
    </w:p>
    <w:p w14:paraId="7F22505F" w14:textId="77777777" w:rsidR="009D2A0E" w:rsidRDefault="009D2A0E" w:rsidP="009D2A0E">
      <w:pPr>
        <w:keepNext/>
      </w:pPr>
      <w:r>
        <w:rPr>
          <w:noProof/>
        </w:rPr>
        <w:drawing>
          <wp:inline distT="0" distB="0" distL="0" distR="0" wp14:anchorId="741B4D3A" wp14:editId="151E0448">
            <wp:extent cx="3472763" cy="1295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sDecisionMatrix.png"/>
                    <pic:cNvPicPr/>
                  </pic:nvPicPr>
                  <pic:blipFill>
                    <a:blip r:embed="rId32">
                      <a:extLst>
                        <a:ext uri="{28A0092B-C50C-407E-A947-70E740481C1C}">
                          <a14:useLocalDpi xmlns:a14="http://schemas.microsoft.com/office/drawing/2010/main" val="0"/>
                        </a:ext>
                      </a:extLst>
                    </a:blip>
                    <a:stretch>
                      <a:fillRect/>
                    </a:stretch>
                  </pic:blipFill>
                  <pic:spPr>
                    <a:xfrm>
                      <a:off x="0" y="0"/>
                      <a:ext cx="3510879" cy="1309618"/>
                    </a:xfrm>
                    <a:prstGeom prst="rect">
                      <a:avLst/>
                    </a:prstGeom>
                  </pic:spPr>
                </pic:pic>
              </a:graphicData>
            </a:graphic>
          </wp:inline>
        </w:drawing>
      </w:r>
    </w:p>
    <w:p w14:paraId="4F2D0F78" w14:textId="1C1E86DB" w:rsidR="002154FF" w:rsidRPr="002154FF" w:rsidRDefault="009D2A0E" w:rsidP="009D2A0E">
      <w:pPr>
        <w:pStyle w:val="Caption"/>
      </w:pPr>
      <w:bookmarkStart w:id="213" w:name="_Ref171670372"/>
      <w:r>
        <w:t xml:space="preserve">Figure </w:t>
      </w:r>
      <w:r w:rsidR="00000000">
        <w:fldChar w:fldCharType="begin"/>
      </w:r>
      <w:r w:rsidR="00000000">
        <w:instrText xml:space="preserve"> SEQ Figure \* ARABIC </w:instrText>
      </w:r>
      <w:r w:rsidR="00000000">
        <w:fldChar w:fldCharType="separate"/>
      </w:r>
      <w:r w:rsidR="00242E7D">
        <w:rPr>
          <w:noProof/>
        </w:rPr>
        <w:t>18</w:t>
      </w:r>
      <w:r w:rsidR="00000000">
        <w:rPr>
          <w:noProof/>
        </w:rPr>
        <w:fldChar w:fldCharType="end"/>
      </w:r>
      <w:bookmarkEnd w:id="213"/>
      <w:r>
        <w:t xml:space="preserve">: The decision matrix for the </w:t>
      </w:r>
      <w:r w:rsidR="00F37D56">
        <w:t>MS decision part of decision maker. All the possible outcomes for a reaction are shown. For some decisions</w:t>
      </w:r>
      <w:r w:rsidR="00461440">
        <w:t>,</w:t>
      </w:r>
      <w:r w:rsidR="00F37D56">
        <w:t xml:space="preserve"> check 3 is not required as it is either not trigged, or failing of check 1 and 2 automatically fails check 3.</w:t>
      </w:r>
    </w:p>
    <w:p w14:paraId="6915CEEB" w14:textId="0270266C" w:rsidR="002154FF" w:rsidRDefault="00C36A3A" w:rsidP="00C36A3A">
      <w:r w:rsidRPr="00FB7631">
        <w:rPr>
          <w:highlight w:val="yellow"/>
          <w:rPrChange w:id="214" w:author="Ayme, Jean-François" w:date="2024-07-29T20:09:00Z" w16du:dateUtc="2024-07-29T19:09:00Z">
            <w:rPr/>
          </w:rPrChange>
        </w:rPr>
        <w:fldChar w:fldCharType="begin"/>
      </w:r>
      <w:r w:rsidRPr="00FB7631">
        <w:rPr>
          <w:highlight w:val="yellow"/>
          <w:rPrChange w:id="215" w:author="Ayme, Jean-François" w:date="2024-07-29T20:09:00Z" w16du:dateUtc="2024-07-29T19:09:00Z">
            <w:rPr/>
          </w:rPrChange>
        </w:rPr>
        <w:instrText xml:space="preserve"> REF _Ref171667257 \h </w:instrText>
      </w:r>
      <w:r w:rsidRPr="00FB7631">
        <w:rPr>
          <w:highlight w:val="yellow"/>
          <w:rPrChange w:id="216" w:author="Ayme, Jean-François" w:date="2024-07-29T20:09:00Z" w16du:dateUtc="2024-07-29T19:09:00Z">
            <w:rPr/>
          </w:rPrChange>
        </w:rPr>
      </w:r>
      <w:r w:rsidR="00FB7631">
        <w:rPr>
          <w:highlight w:val="yellow"/>
        </w:rPr>
        <w:instrText xml:space="preserve"> \* MERGEFORMAT </w:instrText>
      </w:r>
      <w:r w:rsidRPr="00FB7631">
        <w:rPr>
          <w:highlight w:val="yellow"/>
          <w:rPrChange w:id="217" w:author="Ayme, Jean-François" w:date="2024-07-29T20:09:00Z" w16du:dateUtc="2024-07-29T19:09:00Z">
            <w:rPr/>
          </w:rPrChange>
        </w:rPr>
        <w:fldChar w:fldCharType="separate"/>
      </w:r>
      <w:r w:rsidR="00242E7D" w:rsidRPr="00FB7631">
        <w:rPr>
          <w:highlight w:val="yellow"/>
          <w:rPrChange w:id="218" w:author="Ayme, Jean-François" w:date="2024-07-29T20:09:00Z" w16du:dateUtc="2024-07-29T19:09:00Z">
            <w:rPr/>
          </w:rPrChange>
        </w:rPr>
        <w:t xml:space="preserve">Figure </w:t>
      </w:r>
      <w:r w:rsidR="00242E7D" w:rsidRPr="00FB7631">
        <w:rPr>
          <w:noProof/>
          <w:highlight w:val="yellow"/>
          <w:rPrChange w:id="219" w:author="Ayme, Jean-François" w:date="2024-07-29T20:09:00Z" w16du:dateUtc="2024-07-29T19:09:00Z">
            <w:rPr>
              <w:noProof/>
            </w:rPr>
          </w:rPrChange>
        </w:rPr>
        <w:t>17</w:t>
      </w:r>
      <w:r w:rsidRPr="00FB7631">
        <w:rPr>
          <w:highlight w:val="yellow"/>
          <w:rPrChange w:id="220" w:author="Ayme, Jean-François" w:date="2024-07-29T20:09:00Z" w16du:dateUtc="2024-07-29T19:09:00Z">
            <w:rPr/>
          </w:rPrChange>
        </w:rPr>
        <w:fldChar w:fldCharType="end"/>
      </w:r>
      <w:r w:rsidRPr="00FB7631">
        <w:rPr>
          <w:highlight w:val="yellow"/>
          <w:rPrChange w:id="221" w:author="Ayme, Jean-François" w:date="2024-07-29T20:09:00Z" w16du:dateUtc="2024-07-29T19:09:00Z">
            <w:rPr/>
          </w:rPrChange>
        </w:rPr>
        <w:t xml:space="preserve"> shows</w:t>
      </w:r>
      <w:r w:rsidR="0058196C" w:rsidRPr="00FB7631">
        <w:rPr>
          <w:highlight w:val="yellow"/>
          <w:rPrChange w:id="222" w:author="Ayme, Jean-François" w:date="2024-07-29T20:09:00Z" w16du:dateUtc="2024-07-29T19:09:00Z">
            <w:rPr/>
          </w:rPrChange>
        </w:rPr>
        <w:t xml:space="preserve"> how MS decision outcome is affected by</w:t>
      </w:r>
      <w:r w:rsidRPr="00FB7631">
        <w:rPr>
          <w:highlight w:val="yellow"/>
          <w:rPrChange w:id="223" w:author="Ayme, Jean-François" w:date="2024-07-29T20:09:00Z" w16du:dateUtc="2024-07-29T19:09:00Z">
            <w:rPr/>
          </w:rPrChange>
        </w:rPr>
        <w:t xml:space="preserve"> changing the num</w:t>
      </w:r>
      <w:r>
        <w:t xml:space="preserve">ber of metals to trigger MS check 3 and the number of peaks corresponding to different counterions required to pass check 3 (all three MS checks need to be passed </w:t>
      </w:r>
      <w:r w:rsidR="0058196C">
        <w:t>for a reaction to be labelled as successful</w:t>
      </w:r>
      <w:r>
        <w:t xml:space="preserve">- </w:t>
      </w:r>
      <w:r>
        <w:fldChar w:fldCharType="begin"/>
      </w:r>
      <w:r>
        <w:instrText xml:space="preserve"> REF _Ref169461023 \h </w:instrText>
      </w:r>
      <w:r>
        <w:fldChar w:fldCharType="separate"/>
      </w:r>
      <w:r w:rsidR="00242E7D">
        <w:t xml:space="preserve">Figure </w:t>
      </w:r>
      <w:r w:rsidR="00242E7D">
        <w:rPr>
          <w:noProof/>
        </w:rPr>
        <w:t>14</w:t>
      </w:r>
      <w:r>
        <w:fldChar w:fldCharType="end"/>
      </w:r>
      <w:r>
        <w:t>).</w:t>
      </w:r>
      <w:r w:rsidR="002154FF">
        <w:t xml:space="preserve"> The graph provides a few important take a ways:</w:t>
      </w:r>
    </w:p>
    <w:p w14:paraId="15B1BC17" w14:textId="183CD196" w:rsidR="005377AF" w:rsidRDefault="002154FF" w:rsidP="005377AF">
      <w:pPr>
        <w:pStyle w:val="ListParagraph"/>
        <w:numPr>
          <w:ilvl w:val="0"/>
          <w:numId w:val="19"/>
        </w:numPr>
      </w:pPr>
      <w:r>
        <w:t xml:space="preserve">Out of the </w:t>
      </w:r>
      <w:r w:rsidR="0002254C">
        <w:t>399</w:t>
      </w:r>
      <w:r>
        <w:t xml:space="preserve"> classified reactions, a naïve number of supramolecular structures formed is 179 as this is the number of reactions deemed successful by MS decisions when check 3 is not implemented at all (</w:t>
      </w:r>
      <w:r w:rsidR="0086230E">
        <w:fldChar w:fldCharType="begin"/>
      </w:r>
      <w:r w:rsidR="0086230E">
        <w:instrText xml:space="preserve"> REF _Ref171667257 \h </w:instrText>
      </w:r>
      <w:r w:rsidR="0086230E">
        <w:fldChar w:fldCharType="separate"/>
      </w:r>
      <w:r w:rsidR="00242E7D">
        <w:t xml:space="preserve">Figure </w:t>
      </w:r>
      <w:r w:rsidR="00242E7D">
        <w:rPr>
          <w:noProof/>
        </w:rPr>
        <w:t>17</w:t>
      </w:r>
      <w:r w:rsidR="0086230E">
        <w:fldChar w:fldCharType="end"/>
      </w:r>
      <w:r w:rsidR="0086230E">
        <w:t xml:space="preserve"> where </w:t>
      </w:r>
      <w:r>
        <w:t>number of metals and number of counter ions = 0).</w:t>
      </w:r>
      <w:r w:rsidR="0005370D">
        <w:t xml:space="preserve"> The outcome of this decision making was also described and shown in </w:t>
      </w:r>
      <w:r w:rsidR="0005370D">
        <w:fldChar w:fldCharType="begin"/>
      </w:r>
      <w:r w:rsidR="0005370D">
        <w:instrText xml:space="preserve"> REF _Ref172036790 \h </w:instrText>
      </w:r>
      <w:r w:rsidR="0005370D">
        <w:fldChar w:fldCharType="separate"/>
      </w:r>
      <w:r w:rsidR="00242E7D">
        <w:t xml:space="preserve">Figure </w:t>
      </w:r>
      <w:r w:rsidR="00242E7D">
        <w:rPr>
          <w:noProof/>
        </w:rPr>
        <w:t>16</w:t>
      </w:r>
      <w:r w:rsidR="0005370D">
        <w:fldChar w:fldCharType="end"/>
      </w:r>
      <w:r w:rsidR="0005370D">
        <w:t>.</w:t>
      </w:r>
    </w:p>
    <w:p w14:paraId="243C2959" w14:textId="374DC91E" w:rsidR="007A5A6D" w:rsidRDefault="00F37D56" w:rsidP="00774F73">
      <w:pPr>
        <w:pStyle w:val="ListParagraph"/>
        <w:numPr>
          <w:ilvl w:val="0"/>
          <w:numId w:val="19"/>
        </w:numPr>
      </w:pPr>
      <w:r>
        <w:lastRenderedPageBreak/>
        <w:t xml:space="preserve">When all </w:t>
      </w:r>
      <w:r w:rsidR="002154FF">
        <w:t xml:space="preserve">MS </w:t>
      </w:r>
      <w:r>
        <w:t xml:space="preserve">checks are included, reaction </w:t>
      </w:r>
      <w:r w:rsidR="002154FF">
        <w:t>classification</w:t>
      </w:r>
      <w:r>
        <w:t xml:space="preserve"> on MS alone</w:t>
      </w:r>
      <w:r w:rsidR="002154FF">
        <w:t xml:space="preserve"> </w:t>
      </w:r>
      <w:r w:rsidR="0005370D">
        <w:t>have</w:t>
      </w:r>
      <w:r w:rsidR="005377AF">
        <w:t xml:space="preserve"> </w:t>
      </w:r>
      <w:r>
        <w:t>4 possible outcomes (</w:t>
      </w:r>
      <w:r>
        <w:fldChar w:fldCharType="begin"/>
      </w:r>
      <w:r>
        <w:instrText xml:space="preserve"> REF _Ref171670372 \h </w:instrText>
      </w:r>
      <w:r>
        <w:fldChar w:fldCharType="separate"/>
      </w:r>
      <w:r w:rsidR="00242E7D">
        <w:t xml:space="preserve">Figure </w:t>
      </w:r>
      <w:r w:rsidR="00242E7D">
        <w:rPr>
          <w:noProof/>
        </w:rPr>
        <w:t>18</w:t>
      </w:r>
      <w:r>
        <w:fldChar w:fldCharType="end"/>
      </w:r>
      <w:r>
        <w:t>)</w:t>
      </w:r>
      <w:r w:rsidR="002154FF">
        <w:t>.</w:t>
      </w:r>
      <w:r>
        <w:t xml:space="preserve"> </w:t>
      </w:r>
      <w:r w:rsidR="005377AF">
        <w:t xml:space="preserve">The data shown in </w:t>
      </w:r>
      <w:r w:rsidR="005377AF">
        <w:fldChar w:fldCharType="begin"/>
      </w:r>
      <w:r w:rsidR="005377AF">
        <w:instrText xml:space="preserve"> REF _Ref171667257 \h </w:instrText>
      </w:r>
      <w:r w:rsidR="005377AF">
        <w:fldChar w:fldCharType="separate"/>
      </w:r>
      <w:r w:rsidR="00242E7D">
        <w:t xml:space="preserve">Figure </w:t>
      </w:r>
      <w:r w:rsidR="00242E7D">
        <w:rPr>
          <w:noProof/>
        </w:rPr>
        <w:t>17</w:t>
      </w:r>
      <w:r w:rsidR="005377AF">
        <w:fldChar w:fldCharType="end"/>
      </w:r>
      <w:r w:rsidR="005377AF">
        <w:t xml:space="preserve">, therefore include reactions where check 3 is </w:t>
      </w:r>
      <w:r w:rsidR="0005370D">
        <w:t xml:space="preserve">both </w:t>
      </w:r>
      <w:r w:rsidR="005377AF">
        <w:t xml:space="preserve">triggered </w:t>
      </w:r>
      <w:r w:rsidR="00461440">
        <w:t>and</w:t>
      </w:r>
      <w:r w:rsidR="005377AF">
        <w:t xml:space="preserve"> not</w:t>
      </w:r>
      <w:r w:rsidR="00461440">
        <w:t>. These two possible decisions</w:t>
      </w:r>
      <w:r w:rsidR="005377AF">
        <w:t xml:space="preserve"> can be seen by </w:t>
      </w:r>
      <w:r>
        <w:t xml:space="preserve">the exponential decay of successful reactions based </w:t>
      </w:r>
      <w:r w:rsidR="0005370D">
        <w:t xml:space="preserve">on </w:t>
      </w:r>
      <w:r>
        <w:t>counter ion count</w:t>
      </w:r>
      <w:r w:rsidR="0005370D">
        <w:t xml:space="preserve"> parameter</w:t>
      </w:r>
      <w:r>
        <w:t xml:space="preserve">, where </w:t>
      </w:r>
      <w:r w:rsidR="0078487E">
        <w:t>th</w:t>
      </w:r>
      <w:r w:rsidR="005377AF">
        <w:t>e</w:t>
      </w:r>
      <w:r w:rsidR="0078487E">
        <w:t>s</w:t>
      </w:r>
      <w:r w:rsidR="005377AF">
        <w:t>e</w:t>
      </w:r>
      <w:r w:rsidR="0078487E">
        <w:t xml:space="preserve"> </w:t>
      </w:r>
      <w:r w:rsidR="0078487E" w:rsidRPr="0078487E">
        <w:t>asymptote</w:t>
      </w:r>
      <w:r w:rsidR="005377AF">
        <w:t>s</w:t>
      </w:r>
      <w:r w:rsidR="0078487E">
        <w:t xml:space="preserve"> </w:t>
      </w:r>
      <w:r w:rsidR="005377AF">
        <w:t>are</w:t>
      </w:r>
      <w:r w:rsidR="0078487E">
        <w:t xml:space="preserve"> the threshold for triggering </w:t>
      </w:r>
      <w:r w:rsidR="005377AF">
        <w:t>check 3 (</w:t>
      </w:r>
      <w:r w:rsidR="005377AF">
        <w:fldChar w:fldCharType="begin"/>
      </w:r>
      <w:r w:rsidR="005377AF">
        <w:instrText xml:space="preserve"> REF _Ref171667257 \h </w:instrText>
      </w:r>
      <w:r w:rsidR="005377AF">
        <w:fldChar w:fldCharType="separate"/>
      </w:r>
      <w:r w:rsidR="00242E7D">
        <w:t xml:space="preserve">Figure </w:t>
      </w:r>
      <w:r w:rsidR="00242E7D">
        <w:rPr>
          <w:noProof/>
        </w:rPr>
        <w:t>17</w:t>
      </w:r>
      <w:r w:rsidR="005377AF">
        <w:fldChar w:fldCharType="end"/>
      </w:r>
      <w:r w:rsidR="005377AF">
        <w:t>). Classified reaction</w:t>
      </w:r>
      <w:r w:rsidR="00461440">
        <w:t>s</w:t>
      </w:r>
      <w:r w:rsidR="005377AF">
        <w:t xml:space="preserve"> above this threshold </w:t>
      </w:r>
      <w:r w:rsidR="0005370D">
        <w:t>are</w:t>
      </w:r>
      <w:r w:rsidR="005377AF">
        <w:t xml:space="preserve"> the number of supramolecular structures that satisfy checks 1-3, while reactions below this threshold is the number of supramolecular structures that </w:t>
      </w:r>
      <w:r w:rsidR="00461440">
        <w:t xml:space="preserve">only </w:t>
      </w:r>
      <w:r w:rsidR="005377AF">
        <w:t>satisfy checks 1 and 2. With this in mind, successfully classified reactions using only criteria’s 1 and 2 are more likely to be false positives.</w:t>
      </w:r>
    </w:p>
    <w:p w14:paraId="52ECA919" w14:textId="00821673" w:rsidR="007A5A6D" w:rsidRPr="00C36A3A" w:rsidRDefault="0086230E" w:rsidP="00774F73">
      <w:pPr>
        <w:pStyle w:val="ListParagraph"/>
        <w:numPr>
          <w:ilvl w:val="0"/>
          <w:numId w:val="19"/>
        </w:numPr>
      </w:pPr>
      <w:r>
        <w:t>Both the number of metals and number of counter ion parameters constrain the certainty of a MS decision. The more metals required to trigger check 3 the soft</w:t>
      </w:r>
      <w:r w:rsidR="00E66E3F">
        <w:t>er</w:t>
      </w:r>
      <w:r>
        <w:t xml:space="preserve"> (lose) the MS criteria, as just one peak from the expected peaks need to be found in the MS spectra for a successful classification. This is reflected by the increasing number of successful reactions</w:t>
      </w:r>
      <w:r w:rsidR="00461440">
        <w:t xml:space="preserve"> with increasing metal count parameter</w:t>
      </w:r>
      <w:r>
        <w:t xml:space="preserve"> in </w:t>
      </w:r>
      <w:r>
        <w:fldChar w:fldCharType="begin"/>
      </w:r>
      <w:r>
        <w:instrText xml:space="preserve"> REF _Ref171667257 \h </w:instrText>
      </w:r>
      <w:r>
        <w:fldChar w:fldCharType="separate"/>
      </w:r>
      <w:r w:rsidR="00242E7D">
        <w:t xml:space="preserve">Figure </w:t>
      </w:r>
      <w:r w:rsidR="00242E7D">
        <w:rPr>
          <w:noProof/>
        </w:rPr>
        <w:t>17</w:t>
      </w:r>
      <w:r>
        <w:fldChar w:fldCharType="end"/>
      </w:r>
      <w:r>
        <w:t>. The more peaks corresponding to different counter ions to pass check three</w:t>
      </w:r>
      <w:r w:rsidR="00461440">
        <w:t>,</w:t>
      </w:r>
      <w:r>
        <w:t xml:space="preserve"> the </w:t>
      </w:r>
      <w:r w:rsidR="00E66E3F">
        <w:t>harder the check 3 criterion and the more certain the MS decision. This is shown by</w:t>
      </w:r>
      <w:r w:rsidR="00461440">
        <w:t xml:space="preserve"> a</w:t>
      </w:r>
      <w:r w:rsidR="00E66E3F">
        <w:t xml:space="preserve"> reduction in the number of </w:t>
      </w:r>
      <w:r w:rsidR="00461440">
        <w:t xml:space="preserve">reactions </w:t>
      </w:r>
      <w:r w:rsidR="00E66E3F">
        <w:t xml:space="preserve">labelled </w:t>
      </w:r>
      <w:r w:rsidR="00461440">
        <w:t xml:space="preserve">as </w:t>
      </w:r>
      <w:r w:rsidR="00E66E3F">
        <w:t>successful with respect to the number of counter ion parameter (</w:t>
      </w:r>
      <w:r w:rsidR="00E66E3F">
        <w:fldChar w:fldCharType="begin"/>
      </w:r>
      <w:r w:rsidR="00E66E3F">
        <w:instrText xml:space="preserve"> REF _Ref171667257 \h </w:instrText>
      </w:r>
      <w:r w:rsidR="00E66E3F">
        <w:fldChar w:fldCharType="separate"/>
      </w:r>
      <w:r w:rsidR="00242E7D">
        <w:t xml:space="preserve">Figure </w:t>
      </w:r>
      <w:r w:rsidR="00242E7D">
        <w:rPr>
          <w:noProof/>
        </w:rPr>
        <w:t>17</w:t>
      </w:r>
      <w:r w:rsidR="00E66E3F">
        <w:fldChar w:fldCharType="end"/>
      </w:r>
      <w:r w:rsidR="00E66E3F">
        <w:t xml:space="preserve">). It is important to note that extremities of both parameters are statistical </w:t>
      </w:r>
      <w:r w:rsidR="00461440">
        <w:t xml:space="preserve">unlikely </w:t>
      </w:r>
      <w:r w:rsidR="00E66E3F">
        <w:t xml:space="preserve">and unrealistic. For example, it is chemically impossible for a complex with charge 2+ to lose 6 different amounts of counter ions </w:t>
      </w:r>
      <w:r w:rsidR="00630C9F">
        <w:t xml:space="preserve">with charge -1 </w:t>
      </w:r>
      <w:r w:rsidR="00E66E3F">
        <w:t xml:space="preserve">and hence </w:t>
      </w:r>
      <w:r w:rsidR="00630C9F">
        <w:t xml:space="preserve">will </w:t>
      </w:r>
      <w:r w:rsidR="00E66E3F">
        <w:t>not be able to pass check three if 6 peaks corresponding to different losses of counter ions are required.</w:t>
      </w:r>
      <w:r w:rsidR="004E521E">
        <w:t xml:space="preserve"> </w:t>
      </w:r>
    </w:p>
    <w:p w14:paraId="63B39F2E" w14:textId="5D0252C5" w:rsidR="00D6346E" w:rsidRDefault="0063096C" w:rsidP="00D6346E">
      <w:pPr>
        <w:keepNext/>
      </w:pPr>
      <w:r>
        <w:rPr>
          <w:noProof/>
        </w:rPr>
        <w:drawing>
          <wp:inline distT="0" distB="0" distL="0" distR="0" wp14:anchorId="150B1EDA" wp14:editId="3D3CE621">
            <wp:extent cx="6507480" cy="5268229"/>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0051"/>
                    <a:stretch/>
                  </pic:blipFill>
                  <pic:spPr bwMode="auto">
                    <a:xfrm>
                      <a:off x="0" y="0"/>
                      <a:ext cx="6511637" cy="5271594"/>
                    </a:xfrm>
                    <a:prstGeom prst="rect">
                      <a:avLst/>
                    </a:prstGeom>
                    <a:ln>
                      <a:noFill/>
                    </a:ln>
                    <a:extLst>
                      <a:ext uri="{53640926-AAD7-44D8-BBD7-CCE9431645EC}">
                        <a14:shadowObscured xmlns:a14="http://schemas.microsoft.com/office/drawing/2010/main"/>
                      </a:ext>
                    </a:extLst>
                  </pic:spPr>
                </pic:pic>
              </a:graphicData>
            </a:graphic>
          </wp:inline>
        </w:drawing>
      </w:r>
    </w:p>
    <w:p w14:paraId="16C94248" w14:textId="72268D12" w:rsidR="002F7744" w:rsidRDefault="00D6346E" w:rsidP="00D6346E">
      <w:pPr>
        <w:pStyle w:val="Caption"/>
      </w:pPr>
      <w:bookmarkStart w:id="224" w:name="_Ref171545257"/>
      <w:r>
        <w:t xml:space="preserve">Figure </w:t>
      </w:r>
      <w:r w:rsidR="00000000">
        <w:fldChar w:fldCharType="begin"/>
      </w:r>
      <w:r w:rsidR="00000000">
        <w:instrText xml:space="preserve"> SEQ Figure \* ARABIC </w:instrText>
      </w:r>
      <w:r w:rsidR="00000000">
        <w:fldChar w:fldCharType="separate"/>
      </w:r>
      <w:r w:rsidR="00242E7D">
        <w:rPr>
          <w:noProof/>
        </w:rPr>
        <w:t>19</w:t>
      </w:r>
      <w:r w:rsidR="00000000">
        <w:rPr>
          <w:noProof/>
        </w:rPr>
        <w:fldChar w:fldCharType="end"/>
      </w:r>
      <w:bookmarkEnd w:id="224"/>
      <w:r>
        <w:t xml:space="preserve">: </w:t>
      </w:r>
      <w:r w:rsidR="002F7744">
        <w:t>Four</w:t>
      </w:r>
      <w:r>
        <w:t xml:space="preserve"> plots demonstrating the relationship between two MS parameters with the respect to the number of reactions classified as successful.</w:t>
      </w:r>
      <w:r w:rsidR="002F7744">
        <w:t xml:space="preserve"> Reactions were classified as successful if only MS check 3 was triggered and passed. The two parameters varied were the number of metals in the structure to trigger check 3 and the number of peaks corresponding to different counterions required to pass check 3. The top two plots show the 2D parameter space, while the bottom two only show the effects of a single parameter on reaction labelling. The total number of classified reactions (including failed ones) are </w:t>
      </w:r>
      <w:r w:rsidR="003F7E1D">
        <w:t>399</w:t>
      </w:r>
      <w:r w:rsidR="002F7744">
        <w:t>.</w:t>
      </w:r>
    </w:p>
    <w:p w14:paraId="1B0B99D2" w14:textId="140D9883" w:rsidR="00774F73" w:rsidRDefault="008B253F" w:rsidP="00774F73">
      <w:r>
        <w:lastRenderedPageBreak/>
        <w:t xml:space="preserve">A limitation in the data of </w:t>
      </w:r>
      <w:r>
        <w:fldChar w:fldCharType="begin"/>
      </w:r>
      <w:r>
        <w:instrText xml:space="preserve"> REF _Ref171667257 \h </w:instrText>
      </w:r>
      <w:r>
        <w:fldChar w:fldCharType="separate"/>
      </w:r>
      <w:r w:rsidR="00242E7D">
        <w:t xml:space="preserve">Figure </w:t>
      </w:r>
      <w:r w:rsidR="00242E7D">
        <w:rPr>
          <w:noProof/>
        </w:rPr>
        <w:t>17</w:t>
      </w:r>
      <w:r>
        <w:fldChar w:fldCharType="end"/>
      </w:r>
      <w:r>
        <w:t xml:space="preserve"> is that the labelled reaction is based on reactions where either checks 1 and 2 or check 3 are passed. Since the two parameters being varied affect check 3</w:t>
      </w:r>
      <w:r w:rsidR="0005370D">
        <w:t xml:space="preserve"> only</w:t>
      </w:r>
      <w:r>
        <w:t xml:space="preserve">, reactions will be labelled as successful only if they pass check 3 criteria. Focusing on check 3 only, removes loosely labelled reactions from the data and gives </w:t>
      </w:r>
      <w:r>
        <w:fldChar w:fldCharType="begin"/>
      </w:r>
      <w:r>
        <w:instrText xml:space="preserve"> REF _Ref171545257 \h </w:instrText>
      </w:r>
      <w:r>
        <w:fldChar w:fldCharType="separate"/>
      </w:r>
      <w:r w:rsidR="00242E7D">
        <w:t xml:space="preserve">Figure </w:t>
      </w:r>
      <w:r w:rsidR="00242E7D">
        <w:rPr>
          <w:noProof/>
        </w:rPr>
        <w:t>19</w:t>
      </w:r>
      <w:r>
        <w:fldChar w:fldCharType="end"/>
      </w:r>
      <w:r>
        <w:t>.</w:t>
      </w:r>
      <w:r w:rsidR="00774F73">
        <w:t xml:space="preserve"> The take aways from </w:t>
      </w:r>
      <w:r w:rsidR="00774F73">
        <w:fldChar w:fldCharType="begin"/>
      </w:r>
      <w:r w:rsidR="00774F73">
        <w:instrText xml:space="preserve"> REF _Ref171545257 \h </w:instrText>
      </w:r>
      <w:r w:rsidR="00774F73">
        <w:fldChar w:fldCharType="separate"/>
      </w:r>
      <w:r w:rsidR="00242E7D">
        <w:t xml:space="preserve">Figure </w:t>
      </w:r>
      <w:r w:rsidR="00242E7D">
        <w:rPr>
          <w:noProof/>
        </w:rPr>
        <w:t>19</w:t>
      </w:r>
      <w:r w:rsidR="00774F73">
        <w:fldChar w:fldCharType="end"/>
      </w:r>
      <w:r w:rsidR="00774F73">
        <w:t xml:space="preserve"> are:</w:t>
      </w:r>
    </w:p>
    <w:p w14:paraId="4C76856A" w14:textId="154A2543" w:rsidR="00724938" w:rsidRDefault="00774F73" w:rsidP="00121AEF">
      <w:pPr>
        <w:pStyle w:val="ListParagraph"/>
        <w:numPr>
          <w:ilvl w:val="0"/>
          <w:numId w:val="21"/>
        </w:numPr>
      </w:pPr>
      <w:r>
        <w:t xml:space="preserve">Most supramolecular structures formed contain low numbers of metal centres. This is shown in </w:t>
      </w:r>
      <w:r w:rsidR="00724938">
        <w:fldChar w:fldCharType="begin"/>
      </w:r>
      <w:r w:rsidR="00724938">
        <w:instrText xml:space="preserve"> REF _Ref171545257 \h </w:instrText>
      </w:r>
      <w:r w:rsidR="00724938">
        <w:fldChar w:fldCharType="separate"/>
      </w:r>
      <w:r w:rsidR="00242E7D">
        <w:t xml:space="preserve">Figure </w:t>
      </w:r>
      <w:r w:rsidR="00242E7D">
        <w:rPr>
          <w:noProof/>
        </w:rPr>
        <w:t>19</w:t>
      </w:r>
      <w:r w:rsidR="00724938">
        <w:fldChar w:fldCharType="end"/>
      </w:r>
      <w:r w:rsidR="00724938">
        <w:t>, where an increase in number of metal parameter</w:t>
      </w:r>
      <w:r w:rsidR="006F576E">
        <w:t xml:space="preserve"> results</w:t>
      </w:r>
      <w:r w:rsidR="00724938">
        <w:t xml:space="preserve"> in a drop of number of successful reactions.</w:t>
      </w:r>
      <w:r w:rsidR="0005370D">
        <w:t xml:space="preserve"> The metal with the lowest </w:t>
      </w:r>
      <w:proofErr w:type="spellStart"/>
      <w:r w:rsidR="0005370D">
        <w:t>metal:ligand</w:t>
      </w:r>
      <w:proofErr w:type="spellEnd"/>
      <w:r w:rsidR="0005370D">
        <w:t xml:space="preserve"> ratio and the smallest number of metals in its structure is copper (</w:t>
      </w:r>
      <w:r w:rsidR="0005370D">
        <w:fldChar w:fldCharType="begin"/>
      </w:r>
      <w:r w:rsidR="0005370D">
        <w:instrText xml:space="preserve"> REF _Ref172036790 \h </w:instrText>
      </w:r>
      <w:r w:rsidR="0005370D">
        <w:fldChar w:fldCharType="separate"/>
      </w:r>
      <w:r w:rsidR="00242E7D">
        <w:t xml:space="preserve">Figure </w:t>
      </w:r>
      <w:r w:rsidR="00242E7D">
        <w:rPr>
          <w:noProof/>
        </w:rPr>
        <w:t>16</w:t>
      </w:r>
      <w:r w:rsidR="0005370D">
        <w:fldChar w:fldCharType="end"/>
      </w:r>
      <w:r w:rsidR="0005370D">
        <w:t xml:space="preserve">). </w:t>
      </w:r>
      <w:r w:rsidR="00724938">
        <w:t>Furthermore, if 2 counter ion and 2 metals are selected as parameters, 1</w:t>
      </w:r>
      <w:r w:rsidR="00077E32">
        <w:t>3</w:t>
      </w:r>
      <w:r w:rsidR="00724938">
        <w:t xml:space="preserve"> reactions are safe, promising candidates </w:t>
      </w:r>
      <w:r w:rsidR="00077E32">
        <w:t xml:space="preserve">for formed supramolecular structures. </w:t>
      </w:r>
      <w:r w:rsidR="0005370D">
        <w:t>Most of these safe species contain either an iron</w:t>
      </w:r>
      <w:r w:rsidR="00121AEF">
        <w:t>, zinc or Yttrium metal (</w:t>
      </w:r>
      <w:r w:rsidR="00121AEF">
        <w:fldChar w:fldCharType="begin"/>
      </w:r>
      <w:r w:rsidR="00121AEF">
        <w:instrText xml:space="preserve"> REF _Ref172036790 \h </w:instrText>
      </w:r>
      <w:r w:rsidR="00121AEF">
        <w:fldChar w:fldCharType="separate"/>
      </w:r>
      <w:r w:rsidR="00242E7D">
        <w:t xml:space="preserve">Figure </w:t>
      </w:r>
      <w:r w:rsidR="00242E7D">
        <w:rPr>
          <w:noProof/>
        </w:rPr>
        <w:t>16</w:t>
      </w:r>
      <w:r w:rsidR="00121AEF">
        <w:fldChar w:fldCharType="end"/>
      </w:r>
      <w:r w:rsidR="00121AEF">
        <w:t xml:space="preserve">). </w:t>
      </w:r>
    </w:p>
    <w:p w14:paraId="5FA3B87D" w14:textId="5C2F1EDE" w:rsidR="00D3479E" w:rsidRDefault="00077E32" w:rsidP="00D3479E">
      <w:pPr>
        <w:pStyle w:val="ListParagraph"/>
        <w:numPr>
          <w:ilvl w:val="0"/>
          <w:numId w:val="21"/>
        </w:numPr>
      </w:pPr>
      <w:r>
        <w:t>It’s difficult to find metals with 2 or more MS peaks with different number of counter ions.</w:t>
      </w:r>
      <w:r w:rsidR="000F0B41">
        <w:t xml:space="preserve"> This is also shown in </w:t>
      </w:r>
      <w:r w:rsidR="000F0B41">
        <w:fldChar w:fldCharType="begin"/>
      </w:r>
      <w:r w:rsidR="000F0B41">
        <w:instrText xml:space="preserve"> REF _Ref172036790 \h </w:instrText>
      </w:r>
      <w:r w:rsidR="000F0B41">
        <w:fldChar w:fldCharType="separate"/>
      </w:r>
      <w:r w:rsidR="00242E7D">
        <w:t xml:space="preserve">Figure </w:t>
      </w:r>
      <w:r w:rsidR="00242E7D">
        <w:rPr>
          <w:noProof/>
        </w:rPr>
        <w:t>16</w:t>
      </w:r>
      <w:r w:rsidR="000F0B41">
        <w:fldChar w:fldCharType="end"/>
      </w:r>
      <w:r w:rsidR="000F0B41">
        <w:t xml:space="preserve">, where the maximum number of different peaks corresponding to the same </w:t>
      </w:r>
      <w:proofErr w:type="spellStart"/>
      <w:r w:rsidR="000F0B41">
        <w:t>metal:ligand</w:t>
      </w:r>
      <w:proofErr w:type="spellEnd"/>
      <w:r w:rsidR="000F0B41">
        <w:t xml:space="preserve"> ratio are restricted to 1 and 0. </w:t>
      </w:r>
    </w:p>
    <w:p w14:paraId="79AD8D9E" w14:textId="152409EF" w:rsidR="00D3479E" w:rsidRDefault="00D3479E" w:rsidP="00D3479E">
      <w:r>
        <w:t xml:space="preserve">To keep options to decision maker open, the final parameters were chosen to encompasses as many hits as possible. This allows for the NMR checks to contribute to the decision too. </w:t>
      </w:r>
      <w:r w:rsidR="00DE25BF">
        <w:t xml:space="preserve">As both </w:t>
      </w:r>
      <w:r w:rsidR="00DE25BF">
        <w:fldChar w:fldCharType="begin"/>
      </w:r>
      <w:r w:rsidR="00DE25BF">
        <w:instrText xml:space="preserve"> REF _Ref171545257 \h </w:instrText>
      </w:r>
      <w:r w:rsidR="00DE25BF">
        <w:fldChar w:fldCharType="separate"/>
      </w:r>
      <w:r w:rsidR="00242E7D">
        <w:t xml:space="preserve">Figure </w:t>
      </w:r>
      <w:r w:rsidR="00242E7D">
        <w:rPr>
          <w:noProof/>
        </w:rPr>
        <w:t>19</w:t>
      </w:r>
      <w:r w:rsidR="00DE25BF">
        <w:fldChar w:fldCharType="end"/>
      </w:r>
      <w:r w:rsidR="00DE25BF">
        <w:t xml:space="preserve"> and </w:t>
      </w:r>
      <w:r w:rsidR="00DE25BF">
        <w:fldChar w:fldCharType="begin"/>
      </w:r>
      <w:r w:rsidR="00DE25BF">
        <w:instrText xml:space="preserve"> REF _Ref172036790 \h </w:instrText>
      </w:r>
      <w:r w:rsidR="00DE25BF">
        <w:fldChar w:fldCharType="separate"/>
      </w:r>
      <w:r w:rsidR="00242E7D">
        <w:t xml:space="preserve">Figure </w:t>
      </w:r>
      <w:r w:rsidR="00242E7D">
        <w:rPr>
          <w:noProof/>
        </w:rPr>
        <w:t>16</w:t>
      </w:r>
      <w:r w:rsidR="00DE25BF">
        <w:fldChar w:fldCharType="end"/>
      </w:r>
      <w:r>
        <w:t xml:space="preserve"> </w:t>
      </w:r>
      <w:r w:rsidR="00DE25BF">
        <w:t xml:space="preserve">show, most products only have single hits and therefore to pass check 3 only 1 or more MS peaks corresponding to different number of counter ions is selected. In future work, greater importance may be given to structures that return two </w:t>
      </w:r>
      <w:r w:rsidR="00E32BDB">
        <w:t xml:space="preserve">peak </w:t>
      </w:r>
      <w:r w:rsidR="00DE25BF">
        <w:t>hits.</w:t>
      </w:r>
      <w:r w:rsidR="009C5F14">
        <w:t xml:space="preserve"> Since </w:t>
      </w:r>
      <w:r w:rsidR="003E2AE8">
        <w:t>the project is</w:t>
      </w:r>
      <w:r w:rsidR="009C5F14">
        <w:t xml:space="preserve"> interested in more interesting architectures, the third MS check is only triggered for structures with 3 or more metals. The selection of these parameters should still </w:t>
      </w:r>
      <w:r w:rsidR="00CB108B">
        <w:t>include</w:t>
      </w:r>
      <w:r w:rsidR="009C5F14">
        <w:t xml:space="preserve"> a many false positives for either the </w:t>
      </w:r>
      <w:r w:rsidR="00E32BDB">
        <w:t>NMR</w:t>
      </w:r>
      <w:r w:rsidR="009C5F14">
        <w:t xml:space="preserve"> check to filter, or to aid the chemist in a manual classification</w:t>
      </w:r>
      <w:r w:rsidR="00616A5B">
        <w:t xml:space="preserve"> of reaction outcome</w:t>
      </w:r>
      <w:r w:rsidR="00CB108B">
        <w:t>.</w:t>
      </w:r>
    </w:p>
    <w:p w14:paraId="4565ECDE" w14:textId="3335817B" w:rsidR="00DE25BF" w:rsidRDefault="00CB108B" w:rsidP="00CB108B">
      <w:pPr>
        <w:pStyle w:val="Heading4"/>
      </w:pPr>
      <w:r w:rsidRPr="00C36A3A">
        <w:t>4.2.2.2.</w:t>
      </w:r>
      <w:r>
        <w:t>2 Manual classification</w:t>
      </w:r>
    </w:p>
    <w:p w14:paraId="044D05E1" w14:textId="081FE80A" w:rsidR="00737813" w:rsidRDefault="00CB108B" w:rsidP="00CB108B">
      <w:r>
        <w:t>To tune NMR parameters, the reaction outcomes decided by NMR checks and human labels will be compared until they</w:t>
      </w:r>
      <w:r w:rsidR="000871E2">
        <w:t xml:space="preserve"> </w:t>
      </w:r>
      <w:r>
        <w:t xml:space="preserve">converge. </w:t>
      </w:r>
      <w:r w:rsidR="000871E2">
        <w:t>This requires both MS and NMR spectra to be labelled by a chemist. To do so, a script iterates through the sample and simultaneously displays its</w:t>
      </w:r>
      <w:r>
        <w:t xml:space="preserve">, </w:t>
      </w:r>
      <w:r w:rsidR="000871E2">
        <w:t>NMR</w:t>
      </w:r>
      <w:r>
        <w:t xml:space="preserve"> spectra, MS spectra, reagents</w:t>
      </w:r>
      <w:r w:rsidR="000871E2">
        <w:t xml:space="preserve">, decision maker </w:t>
      </w:r>
      <w:r>
        <w:t xml:space="preserve">MS </w:t>
      </w:r>
      <w:r w:rsidR="006103AA">
        <w:t>outcome</w:t>
      </w:r>
      <w:r w:rsidR="000871E2">
        <w:t>, and predicted</w:t>
      </w:r>
      <w:r w:rsidR="006103AA">
        <w:t xml:space="preserve"> m/z</w:t>
      </w:r>
      <w:r w:rsidR="000871E2">
        <w:t xml:space="preserve"> peaks. The chemist then uses the presented information to classify the MS and NMR reactions to then optimize NMR decision maker parameters.</w:t>
      </w:r>
      <w:r w:rsidR="006103AA">
        <w:t xml:space="preserve"> Due to a bug in the workflow programme, only 120 of the samples can be analysed by decision maker, and since this sample is small, all of their spectra were classified by a chemist. A</w:t>
      </w:r>
      <w:r w:rsidR="000871E2">
        <w:t xml:space="preserve">dditionally, human labels are used as ground truths to compare outcomes of MS decision maker. </w:t>
      </w:r>
    </w:p>
    <w:p w14:paraId="52B539DE" w14:textId="77777777" w:rsidR="003A396D" w:rsidRDefault="003A396D" w:rsidP="00CB108B">
      <w:pPr>
        <w:rPr>
          <w:noProof/>
        </w:rPr>
      </w:pPr>
    </w:p>
    <w:p w14:paraId="18793424" w14:textId="77777777" w:rsidR="003A396D" w:rsidRDefault="003A396D" w:rsidP="00CB108B">
      <w:pPr>
        <w:rPr>
          <w:noProof/>
        </w:rPr>
      </w:pPr>
    </w:p>
    <w:p w14:paraId="2B4ED0CD" w14:textId="77777777" w:rsidR="00500A0B" w:rsidRDefault="00500A0B" w:rsidP="00CB108B">
      <w:pPr>
        <w:rPr>
          <w:noProof/>
        </w:rPr>
      </w:pPr>
    </w:p>
    <w:p w14:paraId="5BA694E9" w14:textId="77777777" w:rsidR="00500A0B" w:rsidRDefault="0075068B" w:rsidP="00500A0B">
      <w:pPr>
        <w:keepNext/>
      </w:pPr>
      <w:r>
        <w:rPr>
          <w:noProof/>
        </w:rPr>
        <w:lastRenderedPageBreak/>
        <w:drawing>
          <wp:inline distT="0" distB="0" distL="0" distR="0" wp14:anchorId="588E10C5" wp14:editId="1416EE30">
            <wp:extent cx="6566535" cy="9331569"/>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33099"/>
                    <a:stretch/>
                  </pic:blipFill>
                  <pic:spPr bwMode="auto">
                    <a:xfrm>
                      <a:off x="0" y="0"/>
                      <a:ext cx="6574815" cy="9343336"/>
                    </a:xfrm>
                    <a:prstGeom prst="rect">
                      <a:avLst/>
                    </a:prstGeom>
                    <a:noFill/>
                    <a:ln>
                      <a:noFill/>
                    </a:ln>
                    <a:extLst>
                      <a:ext uri="{53640926-AAD7-44D8-BBD7-CCE9431645EC}">
                        <a14:shadowObscured xmlns:a14="http://schemas.microsoft.com/office/drawing/2010/main"/>
                      </a:ext>
                    </a:extLst>
                  </pic:spPr>
                </pic:pic>
              </a:graphicData>
            </a:graphic>
          </wp:inline>
        </w:drawing>
      </w:r>
    </w:p>
    <w:p w14:paraId="3C037DAE" w14:textId="6728BAAC" w:rsidR="00477D07" w:rsidRDefault="00500A0B" w:rsidP="00634C3C">
      <w:pPr>
        <w:pStyle w:val="Caption"/>
      </w:pPr>
      <w:bookmarkStart w:id="225" w:name="_Ref172786109"/>
      <w:r>
        <w:t xml:space="preserve">Figure </w:t>
      </w:r>
      <w:r w:rsidR="00000000">
        <w:fldChar w:fldCharType="begin"/>
      </w:r>
      <w:r w:rsidR="00000000">
        <w:instrText xml:space="preserve"> SEQ Figure \* ARABIC </w:instrText>
      </w:r>
      <w:r w:rsidR="00000000">
        <w:fldChar w:fldCharType="separate"/>
      </w:r>
      <w:r w:rsidR="00242E7D">
        <w:rPr>
          <w:noProof/>
        </w:rPr>
        <w:t>20</w:t>
      </w:r>
      <w:r w:rsidR="00000000">
        <w:rPr>
          <w:noProof/>
        </w:rPr>
        <w:fldChar w:fldCharType="end"/>
      </w:r>
      <w:bookmarkEnd w:id="225"/>
      <w:r>
        <w:t xml:space="preserve">: The four categories a MS spectrum can lie in: no reaction, reaction but imine formed, reaction but unknown product formed, reaction but unknown product. The top spectra is classified as reacted and supramolecular structure formed as there are a few intense peaks, peaks </w:t>
      </w:r>
      <w:r>
        <w:lastRenderedPageBreak/>
        <w:t xml:space="preserve">match with predicted ones, and these matching peaks contain a low number of metal and hence are less likely to be false positives. The second spectra from the top is likely to be </w:t>
      </w:r>
      <w:r w:rsidR="000030B7">
        <w:t xml:space="preserve">only the formed imine product due to the lack of matching predicted peaks and low m/z peak. Outcome 3 shows the possibility where a reaction occurs, however, and unknown product is formed. This is seen by a forest of peaks, where the peak intensities are sort of high but there are too many of them. The final outcome, is just where there is nothing interesting in the spectra. This could be the result of unreacted species, or species just </w:t>
      </w:r>
      <w:proofErr w:type="spellStart"/>
      <w:r w:rsidR="000030B7">
        <w:t>to</w:t>
      </w:r>
      <w:proofErr w:type="spellEnd"/>
      <w:r w:rsidR="000030B7">
        <w:t xml:space="preserve"> heavy for them to fly in MS.</w:t>
      </w:r>
      <w:r w:rsidR="00AF7D85">
        <w:t xml:space="preserve"> These are just </w:t>
      </w:r>
      <w:r w:rsidR="00634C3C">
        <w:t xml:space="preserve">the </w:t>
      </w:r>
      <w:r w:rsidR="00AF7D85">
        <w:t xml:space="preserve">4 </w:t>
      </w:r>
      <w:r w:rsidR="00634C3C">
        <w:t xml:space="preserve">main </w:t>
      </w:r>
      <w:r w:rsidR="00AF7D85">
        <w:t>outcomes,</w:t>
      </w:r>
      <w:r w:rsidR="00634C3C">
        <w:t xml:space="preserve"> there are plenty more edge cases.</w:t>
      </w:r>
    </w:p>
    <w:p w14:paraId="274CC62B" w14:textId="6893AB24" w:rsidR="006103AA" w:rsidRDefault="006103AA" w:rsidP="00CB108B">
      <w:r>
        <w:t xml:space="preserve">For labelling MS spectra, the chemist has to consider a few things. The intensities or the peaks, the number of peaks, the m/z ratio, the predicted m/z hits present in spectra, the </w:t>
      </w:r>
      <w:proofErr w:type="spellStart"/>
      <w:r>
        <w:t>metal:amine:aldehyde</w:t>
      </w:r>
      <w:proofErr w:type="spellEnd"/>
      <w:r>
        <w:t xml:space="preserve"> ratio that the hit corresponds to. The intensity of the peaks provides insights to the quantity of the m/z species present in the reaction, since supramolecular structures are formed, intense peaks with high &gt;300 m/z ratios are expected. Intense peaks are then compared to predicted to </w:t>
      </w:r>
      <w:r w:rsidR="007F609F">
        <w:t xml:space="preserve">m/z peaks to determine if they belong to a supramolecular product. Lastly, the metal content of a supramolecular compound identified by a m/z ratio are also checked as structures with more metals are more likely to be false positives. Checking the corresponding </w:t>
      </w:r>
      <w:proofErr w:type="spellStart"/>
      <w:r w:rsidR="007F609F">
        <w:t>metal:amine:aldedye</w:t>
      </w:r>
      <w:proofErr w:type="spellEnd"/>
      <w:r w:rsidR="007F609F">
        <w:t xml:space="preserve"> ratio is also used as a health check on the number of intense peaks. If ionisation is strong, the supramolecular structure should lose all of its counter ions and hence few intense peaks are expected. On the other hand, if ionisation is weak multiple peaks are expected for the loss multiple counter ions, and more metal in the structure the more counterions can be lost and hence more intense peaks are expected.</w:t>
      </w:r>
    </w:p>
    <w:p w14:paraId="030D7898" w14:textId="35292541" w:rsidR="0056573E" w:rsidRDefault="007F609F" w:rsidP="00CB108B">
      <w:r>
        <w:t>Using this information of makes it possible to classify the MS spectra into 4 main outcomes (</w:t>
      </w:r>
      <w:r>
        <w:fldChar w:fldCharType="begin"/>
      </w:r>
      <w:r>
        <w:instrText xml:space="preserve"> REF _Ref172786109 \h </w:instrText>
      </w:r>
      <w:r>
        <w:fldChar w:fldCharType="separate"/>
      </w:r>
      <w:r w:rsidR="00242E7D">
        <w:t xml:space="preserve">Figure </w:t>
      </w:r>
      <w:r w:rsidR="00242E7D">
        <w:rPr>
          <w:noProof/>
        </w:rPr>
        <w:t>20</w:t>
      </w:r>
      <w:r>
        <w:fldChar w:fldCharType="end"/>
      </w:r>
      <w:r>
        <w:t xml:space="preserve">): no reaction, supramolecular structure formed, only imine formed, unknown product formed. Reagent combinations where no reaction occurs are characterised by MS spectra where </w:t>
      </w:r>
      <w:r w:rsidR="0056573E">
        <w:t>no peaks are found above the intensity threshold and no peaks match to any predicted m/z ratios (</w:t>
      </w:r>
      <w:r w:rsidR="0056573E">
        <w:fldChar w:fldCharType="begin"/>
      </w:r>
      <w:r w:rsidR="0056573E">
        <w:instrText xml:space="preserve"> REF _Ref172786109 \h </w:instrText>
      </w:r>
      <w:r w:rsidR="0056573E">
        <w:fldChar w:fldCharType="separate"/>
      </w:r>
      <w:r w:rsidR="00242E7D">
        <w:t xml:space="preserve">Figure </w:t>
      </w:r>
      <w:r w:rsidR="00242E7D">
        <w:rPr>
          <w:noProof/>
        </w:rPr>
        <w:t>20</w:t>
      </w:r>
      <w:r w:rsidR="0056573E">
        <w:fldChar w:fldCharType="end"/>
      </w:r>
      <w:r w:rsidR="0056573E">
        <w:t xml:space="preserve">). Classification of reacted spectra is more difficult, and contain a lot more nuance. Generally, if there a few intense peaks (indication of excess species) and none of their m/z ratio correspond to a supramolecular structure, the spectra belong to an unknown species. As shown in </w:t>
      </w:r>
      <w:r w:rsidR="0056573E">
        <w:fldChar w:fldCharType="begin"/>
      </w:r>
      <w:r w:rsidR="0056573E">
        <w:instrText xml:space="preserve"> REF _Ref172786109 \h </w:instrText>
      </w:r>
      <w:r w:rsidR="0056573E">
        <w:fldChar w:fldCharType="separate"/>
      </w:r>
      <w:r w:rsidR="00242E7D">
        <w:t xml:space="preserve">Figure </w:t>
      </w:r>
      <w:r w:rsidR="00242E7D">
        <w:rPr>
          <w:noProof/>
        </w:rPr>
        <w:t>20</w:t>
      </w:r>
      <w:r w:rsidR="0056573E">
        <w:fldChar w:fldCharType="end"/>
      </w:r>
      <w:r w:rsidR="0056573E">
        <w:t>, another give away of unknown product are a ‘forest of peaks’ – a high number of peaks with similar intensities. On the other hand, if the spectra belongs to an imine, there is a lack of predicted m/z hits, and more importantly the intense peaks have low m/z ratios &lt; 300 m/z. Finally, a MS spectrum that corresponds to a supramolecular species, has a 1-4 intense peaks that also match to predicted m/z ratios.</w:t>
      </w:r>
      <w:r w:rsidR="00EF5740">
        <w:t xml:space="preserve"> The only two outcomes decision maker can pick up are possible outcomes 1 and 4.</w:t>
      </w:r>
    </w:p>
    <w:p w14:paraId="3C7702DE" w14:textId="76D2047C" w:rsidR="0056573E" w:rsidRPr="0056573E" w:rsidRDefault="0056573E" w:rsidP="00CB108B">
      <w:r>
        <w:t>The classified MS spectra is then used to further aid the chemist in classifying the sample’s NMR spectra.</w:t>
      </w:r>
    </w:p>
    <w:p w14:paraId="2FF03150" w14:textId="3C77759A" w:rsidR="00844FBD" w:rsidRDefault="00477D07" w:rsidP="00CB108B">
      <w:r>
        <w:rPr>
          <w:noProof/>
        </w:rPr>
        <w:lastRenderedPageBreak/>
        <w:drawing>
          <wp:inline distT="0" distB="0" distL="0" distR="0" wp14:anchorId="1690938B" wp14:editId="2507C604">
            <wp:extent cx="6644640" cy="619477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b="80104"/>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6DC22A89" w14:textId="77777777" w:rsidR="00ED0F8E" w:rsidRDefault="00ED0F8E" w:rsidP="00CB108B">
      <w:pPr>
        <w:rPr>
          <w:noProof/>
        </w:rPr>
      </w:pPr>
    </w:p>
    <w:p w14:paraId="0E5F9470" w14:textId="127B2517" w:rsidR="00ED0F8E" w:rsidRDefault="00ED0F8E" w:rsidP="00CB108B">
      <w:r>
        <w:rPr>
          <w:noProof/>
        </w:rPr>
        <w:lastRenderedPageBreak/>
        <w:drawing>
          <wp:inline distT="0" distB="0" distL="0" distR="0" wp14:anchorId="1880B3F4" wp14:editId="2FFCDB70">
            <wp:extent cx="6644640" cy="6194779"/>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6" t="20020" r="6" b="60084"/>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562EE7B6" w14:textId="58141048" w:rsidR="00ED0F8E" w:rsidRDefault="00ED0F8E" w:rsidP="00CB108B">
      <w:pPr>
        <w:rPr>
          <w:noProof/>
        </w:rPr>
      </w:pPr>
    </w:p>
    <w:p w14:paraId="194AAF30" w14:textId="0D622A47" w:rsidR="00ED0F8E" w:rsidRDefault="00ED0F8E" w:rsidP="00CB108B">
      <w:r>
        <w:rPr>
          <w:noProof/>
        </w:rPr>
        <w:lastRenderedPageBreak/>
        <w:drawing>
          <wp:inline distT="0" distB="0" distL="0" distR="0" wp14:anchorId="11C9D4AA" wp14:editId="1774EB6D">
            <wp:extent cx="6644640" cy="619477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15" t="39966" r="-115" b="40138"/>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09FC9081" w14:textId="56109BE9" w:rsidR="00ED0F8E" w:rsidRDefault="00ED0F8E" w:rsidP="00CB108B">
      <w:r>
        <w:rPr>
          <w:noProof/>
        </w:rPr>
        <w:lastRenderedPageBreak/>
        <w:drawing>
          <wp:inline distT="0" distB="0" distL="0" distR="0" wp14:anchorId="37F0D1C7" wp14:editId="7915D81C">
            <wp:extent cx="6644640" cy="619477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15" t="60181" r="-115" b="19923"/>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007CD152" w14:textId="77777777" w:rsidR="00ED0F8E" w:rsidRDefault="00ED0F8E" w:rsidP="00CB108B">
      <w:pPr>
        <w:rPr>
          <w:noProof/>
        </w:rPr>
      </w:pPr>
    </w:p>
    <w:p w14:paraId="7DB2215A" w14:textId="77777777" w:rsidR="00634C3C" w:rsidRDefault="00ED0F8E" w:rsidP="00634C3C">
      <w:pPr>
        <w:keepNext/>
      </w:pPr>
      <w:r>
        <w:rPr>
          <w:noProof/>
        </w:rPr>
        <w:lastRenderedPageBreak/>
        <w:drawing>
          <wp:inline distT="0" distB="0" distL="0" distR="0" wp14:anchorId="67E9539F" wp14:editId="261A40FB">
            <wp:extent cx="6644640" cy="619477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47" t="80182" r="-147" b="-78"/>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1CC226ED" w14:textId="7E589938" w:rsidR="004774B3" w:rsidRPr="004774B3" w:rsidRDefault="00634C3C" w:rsidP="004774B3">
      <w:pPr>
        <w:pStyle w:val="Caption"/>
      </w:pPr>
      <w:bookmarkStart w:id="226" w:name="_Ref172787189"/>
      <w:r>
        <w:t xml:space="preserve">Figure </w:t>
      </w:r>
      <w:r w:rsidR="00000000">
        <w:fldChar w:fldCharType="begin"/>
      </w:r>
      <w:r w:rsidR="00000000">
        <w:instrText xml:space="preserve"> SEQ Figure \* ARABIC </w:instrText>
      </w:r>
      <w:r w:rsidR="00000000">
        <w:fldChar w:fldCharType="separate"/>
      </w:r>
      <w:r w:rsidR="00242E7D">
        <w:rPr>
          <w:noProof/>
        </w:rPr>
        <w:t>21</w:t>
      </w:r>
      <w:r w:rsidR="00000000">
        <w:rPr>
          <w:noProof/>
        </w:rPr>
        <w:fldChar w:fldCharType="end"/>
      </w:r>
      <w:bookmarkEnd w:id="226"/>
      <w:r>
        <w:t xml:space="preserve">: The 5 categories a spectra may take: no reaction, formation of imine species, formation of discrete supramolecular structure, formation of a paramagnetic species, and formation of oligomers. The first outcome shows an example of an unreacted combination, where the difference between the starting materials and reaction spectra are almost identical, and where the MS also suggests the absence of a product. The second outcome is one where there is a imine reaction but a lack of metal-ligand coordination. The formation of the thermodynamic imine is reflected by a slight shift of the aldehyde peak, a shift in reagent peaks, </w:t>
      </w:r>
      <w:r w:rsidR="00D52505">
        <w:t>and a MS spectra that reflects the formation of a product but lacks m/z associated with formed supramolecular structures. The third outcome is one where coordination to the imine occurs, and a discrete supramolecular structure is formed. The formed structure is suggested by a clean reaction spectra, where the aldehyde peak is gone, shifted reagent peaks and a MS spectra that has peaks corresponding to possible formed supramolecular species. The fourth outcome is one where the species is paramagnetic, and is reflected in the NMR spectra, where reagent peaks are shifted out of the typical 0-12 ppm range in the reaction spectra. The presence of iron is also a clear indicator that the species may be paramagnetic, while the MS spectra suggests the formation of a supramolecular species. The final outcome is one where supramolecular structures are formed but they are oligomers and hence have no clean NMR spectra. This is reflected by an NMR spectra with no clean peaks, and a MS that hints towards the formation of a supramolecular product.</w:t>
      </w:r>
      <w:r w:rsidR="004774B3" w:rsidRPr="004774B3">
        <w:t xml:space="preserve"> </w:t>
      </w:r>
    </w:p>
    <w:p w14:paraId="779BA0CF" w14:textId="72E21508" w:rsidR="00121AEF" w:rsidRDefault="0056573E" w:rsidP="00121AEF">
      <w:r>
        <w:t xml:space="preserve">Just like MS spectra, the outcome of the reaction can be several. </w:t>
      </w:r>
      <w:r w:rsidR="003B378A">
        <w:t>For</w:t>
      </w:r>
      <w:r>
        <w:t xml:space="preserve"> NMR, </w:t>
      </w:r>
      <w:r w:rsidR="003B378A">
        <w:t>the possible outcomes can be: the formation of a imine species, oligomers, a paramagnetic product, a discrete supramolecular species or no reaction at all (</w:t>
      </w:r>
      <w:r w:rsidR="003B378A">
        <w:fldChar w:fldCharType="begin"/>
      </w:r>
      <w:r w:rsidR="003B378A">
        <w:instrText xml:space="preserve"> REF _Ref172787189 \h </w:instrText>
      </w:r>
      <w:r w:rsidR="003B378A">
        <w:fldChar w:fldCharType="separate"/>
      </w:r>
      <w:r w:rsidR="00242E7D">
        <w:t xml:space="preserve">Figure </w:t>
      </w:r>
      <w:r w:rsidR="00242E7D">
        <w:rPr>
          <w:noProof/>
        </w:rPr>
        <w:t>21</w:t>
      </w:r>
      <w:r w:rsidR="003B378A">
        <w:fldChar w:fldCharType="end"/>
      </w:r>
      <w:r w:rsidR="003B378A">
        <w:t>). To tell them apart, the chemist looks at a few key signs.</w:t>
      </w:r>
    </w:p>
    <w:p w14:paraId="67F567C4" w14:textId="23ACD3F6" w:rsidR="003B378A" w:rsidRDefault="003B378A" w:rsidP="00121AEF">
      <w:r>
        <w:t>The first, is a shift of peaks between reagent and reaction NMR. This is a sign a reaction has occurred, and if no peaks have been shifted the reaction is classified as failed</w:t>
      </w:r>
      <w:r w:rsidR="00E101BF">
        <w:t xml:space="preserve"> (possible outcome 1, </w:t>
      </w:r>
      <w:r w:rsidR="00E101BF">
        <w:fldChar w:fldCharType="begin"/>
      </w:r>
      <w:r w:rsidR="00E101BF">
        <w:instrText xml:space="preserve"> REF _Ref172786109 \h </w:instrText>
      </w:r>
      <w:r w:rsidR="00E101BF">
        <w:fldChar w:fldCharType="separate"/>
      </w:r>
      <w:r w:rsidR="00242E7D">
        <w:t xml:space="preserve">Figure </w:t>
      </w:r>
      <w:r w:rsidR="00242E7D">
        <w:rPr>
          <w:noProof/>
        </w:rPr>
        <w:t>20</w:t>
      </w:r>
      <w:r w:rsidR="00E101BF">
        <w:fldChar w:fldCharType="end"/>
      </w:r>
      <w:r w:rsidR="00E101BF">
        <w:t>)</w:t>
      </w:r>
      <w:r>
        <w:t xml:space="preserve">. If peaks have shifted, </w:t>
      </w:r>
      <w:r w:rsidR="009D2E21">
        <w:t>and</w:t>
      </w:r>
      <w:r w:rsidR="00E101BF">
        <w:t xml:space="preserve"> more importantly</w:t>
      </w:r>
      <w:r w:rsidR="009D2E21">
        <w:t xml:space="preserve"> the</w:t>
      </w:r>
      <w:r>
        <w:t xml:space="preserve"> aldehyde peak</w:t>
      </w:r>
      <w:r w:rsidR="009D2E21">
        <w:t xml:space="preserve"> has s</w:t>
      </w:r>
      <w:r w:rsidR="00E101BF">
        <w:t xml:space="preserve">hifted, but the MS spectra does not suggest a supramolecular structure, the NMR spectra is likely to belong to an imine product (possible outcome 2, </w:t>
      </w:r>
      <w:r w:rsidR="00E101BF">
        <w:fldChar w:fldCharType="begin"/>
      </w:r>
      <w:r w:rsidR="00E101BF">
        <w:instrText xml:space="preserve"> REF _Ref172786109 \h </w:instrText>
      </w:r>
      <w:r w:rsidR="00E101BF">
        <w:fldChar w:fldCharType="separate"/>
      </w:r>
      <w:r w:rsidR="00242E7D">
        <w:t xml:space="preserve">Figure </w:t>
      </w:r>
      <w:r w:rsidR="00242E7D">
        <w:rPr>
          <w:noProof/>
        </w:rPr>
        <w:t>20</w:t>
      </w:r>
      <w:r w:rsidR="00E101BF">
        <w:fldChar w:fldCharType="end"/>
      </w:r>
      <w:r w:rsidR="00E101BF">
        <w:t xml:space="preserve">), otherwise if the MS spectra </w:t>
      </w:r>
      <w:r w:rsidR="00E101BF">
        <w:lastRenderedPageBreak/>
        <w:t xml:space="preserve">suggests a supramolecular structure the NMR spectra is likely to belong to a supramolecular structure (possible outcome 3, </w:t>
      </w:r>
      <w:r w:rsidR="00E101BF">
        <w:fldChar w:fldCharType="begin"/>
      </w:r>
      <w:r w:rsidR="00E101BF">
        <w:instrText xml:space="preserve"> REF _Ref172786109 \h </w:instrText>
      </w:r>
      <w:r w:rsidR="00E101BF">
        <w:fldChar w:fldCharType="separate"/>
      </w:r>
      <w:r w:rsidR="00242E7D">
        <w:t xml:space="preserve">Figure </w:t>
      </w:r>
      <w:r w:rsidR="00242E7D">
        <w:rPr>
          <w:noProof/>
        </w:rPr>
        <w:t>20</w:t>
      </w:r>
      <w:r w:rsidR="00E101BF">
        <w:fldChar w:fldCharType="end"/>
      </w:r>
      <w:r w:rsidR="00E101BF">
        <w:t>). Another give away of formed discrete imine and supramolecular structure is a clean spectrum, where peaks are intense and well defined. For species containing a metal, the d</w:t>
      </w:r>
      <w:r w:rsidR="00E101BF">
        <w:rPr>
          <w:vertAlign w:val="superscript"/>
        </w:rPr>
        <w:t>6</w:t>
      </w:r>
      <w:r w:rsidR="00E101BF">
        <w:t xml:space="preserve"> ion could be either paramagnetic or diamagnetic. For a paramagnetic species, the NMR displays a lack of product peaks as these lay outsides of the typical 0-12 ppm range, and the left-over peaks seen in the spectra belong to unreacted starting material as shown by the low signal to noise ratio (possible outcome 4, </w:t>
      </w:r>
      <w:r w:rsidR="00E101BF">
        <w:fldChar w:fldCharType="begin"/>
      </w:r>
      <w:r w:rsidR="00E101BF">
        <w:instrText xml:space="preserve"> REF _Ref172786109 \h </w:instrText>
      </w:r>
      <w:r w:rsidR="00E101BF">
        <w:fldChar w:fldCharType="separate"/>
      </w:r>
      <w:r w:rsidR="00242E7D">
        <w:t xml:space="preserve">Figure </w:t>
      </w:r>
      <w:r w:rsidR="00242E7D">
        <w:rPr>
          <w:noProof/>
        </w:rPr>
        <w:t>20</w:t>
      </w:r>
      <w:r w:rsidR="00E101BF">
        <w:fldChar w:fldCharType="end"/>
      </w:r>
      <w:r w:rsidR="00E101BF">
        <w:t>). The last outcome (</w:t>
      </w:r>
      <w:r w:rsidR="003B6A55">
        <w:t xml:space="preserve">possible </w:t>
      </w:r>
      <w:r w:rsidR="00E101BF">
        <w:t xml:space="preserve">outcome 5, </w:t>
      </w:r>
      <w:r w:rsidR="003B6A55">
        <w:fldChar w:fldCharType="begin"/>
      </w:r>
      <w:r w:rsidR="003B6A55">
        <w:instrText xml:space="preserve"> REF _Ref172786109 \h </w:instrText>
      </w:r>
      <w:r w:rsidR="003B6A55">
        <w:fldChar w:fldCharType="separate"/>
      </w:r>
      <w:r w:rsidR="00242E7D">
        <w:t xml:space="preserve">Figure </w:t>
      </w:r>
      <w:r w:rsidR="00242E7D">
        <w:rPr>
          <w:noProof/>
        </w:rPr>
        <w:t>20</w:t>
      </w:r>
      <w:r w:rsidR="003B6A55">
        <w:fldChar w:fldCharType="end"/>
      </w:r>
      <w:r w:rsidR="00E101BF">
        <w:t>)</w:t>
      </w:r>
      <w:r w:rsidR="003B6A55">
        <w:t xml:space="preserve"> is where a reaction occurs but the formed products is a mixture of oligomers, which is reflected in the NMR spectra by broad forests of peaks. For possible outcome 5 MS is expected to give 0 hits or a mixture of products, as oligomers have vastly different molecular weights, or some may be </w:t>
      </w:r>
      <w:proofErr w:type="spellStart"/>
      <w:r w:rsidR="003B6A55">
        <w:t>to</w:t>
      </w:r>
      <w:proofErr w:type="spellEnd"/>
      <w:r w:rsidR="003B6A55">
        <w:t xml:space="preserve"> heavy to fly in MS.</w:t>
      </w:r>
      <w:r w:rsidR="00EF5740">
        <w:t xml:space="preserve"> The only two outcomes decision maker can pick up are possible outcomes 1 and 3.</w:t>
      </w:r>
    </w:p>
    <w:p w14:paraId="39EECCA0" w14:textId="008C1967" w:rsidR="003B6A55" w:rsidRPr="00E101BF" w:rsidRDefault="003B6A55" w:rsidP="00121AEF">
      <w:r>
        <w:t xml:space="preserve">With both MS and NMR spectra analysed and labelled by a chemist, a brief comparison between labelling methods (human vs decision maker) can be made. This gives </w:t>
      </w:r>
      <w:r>
        <w:fldChar w:fldCharType="begin"/>
      </w:r>
      <w:r>
        <w:instrText xml:space="preserve"> REF _Ref172789523 \h </w:instrText>
      </w:r>
      <w:r>
        <w:fldChar w:fldCharType="separate"/>
      </w:r>
      <w:r w:rsidR="00242E7D">
        <w:t xml:space="preserve">Table </w:t>
      </w:r>
      <w:r w:rsidR="00242E7D">
        <w:rPr>
          <w:noProof/>
        </w:rPr>
        <w:t>3</w:t>
      </w:r>
      <w:r>
        <w:fldChar w:fldCharType="end"/>
      </w:r>
      <w:r>
        <w:t xml:space="preserve">, </w:t>
      </w:r>
      <w:r>
        <w:fldChar w:fldCharType="begin"/>
      </w:r>
      <w:r>
        <w:instrText xml:space="preserve"> REF _Ref172789540 \h </w:instrText>
      </w:r>
      <w:r>
        <w:fldChar w:fldCharType="separate"/>
      </w:r>
      <w:r w:rsidR="00242E7D">
        <w:t xml:space="preserve">Figure </w:t>
      </w:r>
      <w:r w:rsidR="00242E7D">
        <w:rPr>
          <w:noProof/>
        </w:rPr>
        <w:t>22</w:t>
      </w:r>
      <w:r>
        <w:fldChar w:fldCharType="end"/>
      </w:r>
      <w:r>
        <w:t xml:space="preserve">, and </w:t>
      </w:r>
      <w:r>
        <w:fldChar w:fldCharType="begin"/>
      </w:r>
      <w:r>
        <w:instrText xml:space="preserve"> REF _Ref172789567 \h </w:instrText>
      </w:r>
      <w:r>
        <w:fldChar w:fldCharType="separate"/>
      </w:r>
      <w:r w:rsidR="00242E7D">
        <w:t xml:space="preserve">Figure </w:t>
      </w:r>
      <w:r w:rsidR="00242E7D">
        <w:rPr>
          <w:noProof/>
        </w:rPr>
        <w:t>23</w:t>
      </w:r>
      <w:r>
        <w:fldChar w:fldCharType="end"/>
      </w:r>
      <w:r>
        <w:t>.</w:t>
      </w:r>
    </w:p>
    <w:p w14:paraId="79B80701" w14:textId="23F19ACA" w:rsidR="00E23197" w:rsidRDefault="00E23197" w:rsidP="00121AEF"/>
    <w:p w14:paraId="666EB6C4" w14:textId="77777777" w:rsidR="00131436" w:rsidRDefault="00131436" w:rsidP="00131436">
      <w:pPr>
        <w:keepNext/>
      </w:pPr>
      <w:r>
        <w:rPr>
          <w:noProof/>
        </w:rPr>
        <w:drawing>
          <wp:inline distT="0" distB="0" distL="0" distR="0" wp14:anchorId="044D55D5" wp14:editId="7B52AA52">
            <wp:extent cx="6645910" cy="3270794"/>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645910" cy="3270794"/>
                    </a:xfrm>
                    <a:prstGeom prst="rect">
                      <a:avLst/>
                    </a:prstGeom>
                    <a:noFill/>
                    <a:ln>
                      <a:noFill/>
                    </a:ln>
                  </pic:spPr>
                </pic:pic>
              </a:graphicData>
            </a:graphic>
          </wp:inline>
        </w:drawing>
      </w:r>
    </w:p>
    <w:p w14:paraId="079E40CE" w14:textId="170279BC" w:rsidR="00606878" w:rsidRDefault="00131436" w:rsidP="00606878">
      <w:pPr>
        <w:pStyle w:val="Caption"/>
      </w:pPr>
      <w:bookmarkStart w:id="227" w:name="_Ref172789523"/>
      <w:r>
        <w:t xml:space="preserve">Table </w:t>
      </w:r>
      <w:r w:rsidR="00000000">
        <w:fldChar w:fldCharType="begin"/>
      </w:r>
      <w:r w:rsidR="00000000">
        <w:instrText xml:space="preserve"> SEQ Table \* ARABIC </w:instrText>
      </w:r>
      <w:r w:rsidR="00000000">
        <w:fldChar w:fldCharType="separate"/>
      </w:r>
      <w:r w:rsidR="00242E7D">
        <w:rPr>
          <w:noProof/>
        </w:rPr>
        <w:t>3</w:t>
      </w:r>
      <w:r w:rsidR="00000000">
        <w:rPr>
          <w:noProof/>
        </w:rPr>
        <w:fldChar w:fldCharType="end"/>
      </w:r>
      <w:bookmarkEnd w:id="227"/>
      <w:r>
        <w:t xml:space="preserve">: A table showing how many reactions are classified by specific </w:t>
      </w:r>
      <w:r w:rsidR="00592A8D">
        <w:t xml:space="preserve">spectra </w:t>
      </w:r>
      <w:r>
        <w:t xml:space="preserve">label on a reagent basis. The two spectra classified were MS and NMR spectra, where the MS spectra aided </w:t>
      </w:r>
      <w:r w:rsidR="00384B25">
        <w:t xml:space="preserve">the chemist </w:t>
      </w:r>
      <w:r>
        <w:t>in the</w:t>
      </w:r>
      <w:r w:rsidR="00384B25">
        <w:t xml:space="preserve"> manual</w:t>
      </w:r>
      <w:r>
        <w:t xml:space="preserve"> classification of the NMR spectra.</w:t>
      </w:r>
      <w:r w:rsidR="00592A8D">
        <w:t xml:space="preserve"> The classifications for human classified MS, human classified NMR and decision maker classified MS </w:t>
      </w:r>
      <w:r w:rsidR="00384B25">
        <w:t xml:space="preserve">are </w:t>
      </w:r>
      <w:r w:rsidR="00592A8D">
        <w:t>shown by columns. Comparison between decision maker and human labels for MS are also shown</w:t>
      </w:r>
      <w:r w:rsidR="0055471B">
        <w:t>.</w:t>
      </w:r>
      <w:r w:rsidR="00592A8D">
        <w:t xml:space="preserve"> </w:t>
      </w:r>
    </w:p>
    <w:p w14:paraId="503719D5" w14:textId="77777777" w:rsidR="002A6440" w:rsidRDefault="002A6440" w:rsidP="002A6440">
      <w:pPr>
        <w:keepNext/>
      </w:pPr>
      <w:r>
        <w:rPr>
          <w:noProof/>
        </w:rPr>
        <w:lastRenderedPageBreak/>
        <w:drawing>
          <wp:inline distT="0" distB="0" distL="0" distR="0" wp14:anchorId="6E2E41E0" wp14:editId="3D9434A3">
            <wp:extent cx="6640195" cy="406019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0195" cy="4060190"/>
                    </a:xfrm>
                    <a:prstGeom prst="rect">
                      <a:avLst/>
                    </a:prstGeom>
                    <a:noFill/>
                    <a:ln>
                      <a:noFill/>
                    </a:ln>
                  </pic:spPr>
                </pic:pic>
              </a:graphicData>
            </a:graphic>
          </wp:inline>
        </w:drawing>
      </w:r>
    </w:p>
    <w:p w14:paraId="400A39B8" w14:textId="034F54CB" w:rsidR="00D839A5" w:rsidRDefault="002A6440" w:rsidP="00D839A5">
      <w:pPr>
        <w:pStyle w:val="Caption"/>
      </w:pPr>
      <w:bookmarkStart w:id="228" w:name="_Ref172789540"/>
      <w:r>
        <w:t xml:space="preserve">Figure </w:t>
      </w:r>
      <w:r w:rsidR="00000000">
        <w:fldChar w:fldCharType="begin"/>
      </w:r>
      <w:r w:rsidR="00000000">
        <w:instrText xml:space="preserve"> SEQ Figure \* ARABIC </w:instrText>
      </w:r>
      <w:r w:rsidR="00000000">
        <w:fldChar w:fldCharType="separate"/>
      </w:r>
      <w:r w:rsidR="00242E7D">
        <w:rPr>
          <w:noProof/>
        </w:rPr>
        <w:t>22</w:t>
      </w:r>
      <w:r w:rsidR="00000000">
        <w:rPr>
          <w:noProof/>
        </w:rPr>
        <w:fldChar w:fldCharType="end"/>
      </w:r>
      <w:bookmarkEnd w:id="228"/>
      <w:r>
        <w:t>: A comparison between human and decision maker labelled MS spectra. The probability of a reaction’s success based on the reagents are shown for both human automated classifications.</w:t>
      </w:r>
      <w:r w:rsidR="00384B25">
        <w:t xml:space="preserve"> A successful reaction is one where the MS spectra gives strong indication that a supramolecular structure has been formed. </w:t>
      </w:r>
      <w:r>
        <w:t xml:space="preserve"> The sample size for both classifications </w:t>
      </w:r>
      <w:r w:rsidR="00384B25">
        <w:t>are</w:t>
      </w:r>
      <w:r>
        <w:t xml:space="preserve"> also shown. The graph, assumes that reagents are independent on one another to determining reaction outcome (in chemistry this is not true). </w:t>
      </w:r>
    </w:p>
    <w:p w14:paraId="284A591D" w14:textId="2C42B53C" w:rsidR="003B6A55" w:rsidRPr="003B6A55" w:rsidRDefault="003B6A55" w:rsidP="003B6A55">
      <w:r>
        <w:fldChar w:fldCharType="begin"/>
      </w:r>
      <w:r>
        <w:instrText xml:space="preserve"> REF _Ref172789523 \h </w:instrText>
      </w:r>
      <w:r>
        <w:fldChar w:fldCharType="separate"/>
      </w:r>
      <w:r w:rsidR="00242E7D">
        <w:t xml:space="preserve">Table </w:t>
      </w:r>
      <w:r w:rsidR="00242E7D">
        <w:rPr>
          <w:noProof/>
        </w:rPr>
        <w:t>3</w:t>
      </w:r>
      <w:r>
        <w:fldChar w:fldCharType="end"/>
      </w:r>
      <w:r>
        <w:t xml:space="preserve">, and </w:t>
      </w:r>
      <w:r>
        <w:fldChar w:fldCharType="begin"/>
      </w:r>
      <w:r>
        <w:instrText xml:space="preserve"> REF _Ref172789540 \h </w:instrText>
      </w:r>
      <w:r>
        <w:fldChar w:fldCharType="separate"/>
      </w:r>
      <w:r w:rsidR="00242E7D">
        <w:t xml:space="preserve">Figure </w:t>
      </w:r>
      <w:r w:rsidR="00242E7D">
        <w:rPr>
          <w:noProof/>
        </w:rPr>
        <w:t>22</w:t>
      </w:r>
      <w:r>
        <w:fldChar w:fldCharType="end"/>
      </w:r>
      <w:r>
        <w:t xml:space="preserve"> both show that most combination result in some form of reaction, regardless of the reagent used. Again, naphthalene-1,8-diamine is completely unreactive. Furthermore, </w:t>
      </w:r>
      <w:r w:rsidR="00334BEB">
        <w:t>if only outcomes that give a potential supramolecular structure are looked at individually (human classified MS spectra, human classified NMR spectra, decision maker classified MS</w:t>
      </w:r>
      <w:r w:rsidR="00334BEB" w:rsidRPr="00334BEB">
        <w:t>)</w:t>
      </w:r>
      <w:r w:rsidR="00334BEB">
        <w:t xml:space="preserve"> there is a 50:50 split in the dataset between reactions that can be classified as successful or not. When MS and NMR spectra are used in tandem and both NMR and MS suggests the formation of a supramolecular structure, only 26 out of the 120 combinations are deemed as successful. The reactions and their reagents are shown in </w:t>
      </w:r>
      <w:r w:rsidR="00334BEB">
        <w:fldChar w:fldCharType="begin"/>
      </w:r>
      <w:r w:rsidR="00334BEB">
        <w:instrText xml:space="preserve"> REF _Ref172790285 \h </w:instrText>
      </w:r>
      <w:r w:rsidR="00334BEB">
        <w:fldChar w:fldCharType="separate"/>
      </w:r>
      <w:r w:rsidR="00242E7D">
        <w:t xml:space="preserve">Table </w:t>
      </w:r>
      <w:r w:rsidR="00242E7D">
        <w:rPr>
          <w:noProof/>
        </w:rPr>
        <w:t>4</w:t>
      </w:r>
      <w:r w:rsidR="00334BEB">
        <w:fldChar w:fldCharType="end"/>
      </w:r>
      <w:r w:rsidR="00334BEB">
        <w:t xml:space="preserve">. </w:t>
      </w:r>
    </w:p>
    <w:p w14:paraId="4EB8AD03" w14:textId="10E1C333" w:rsidR="001C1FBF" w:rsidRDefault="001C1FBF" w:rsidP="00D839A5">
      <w:pPr>
        <w:pStyle w:val="Caption"/>
      </w:pPr>
      <w:r>
        <w:rPr>
          <w:noProof/>
        </w:rPr>
        <w:lastRenderedPageBreak/>
        <w:drawing>
          <wp:inline distT="0" distB="0" distL="0" distR="0" wp14:anchorId="1A6D2A78" wp14:editId="7A54CEEC">
            <wp:extent cx="6637655" cy="4995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7655" cy="4995545"/>
                    </a:xfrm>
                    <a:prstGeom prst="rect">
                      <a:avLst/>
                    </a:prstGeom>
                    <a:noFill/>
                    <a:ln>
                      <a:noFill/>
                    </a:ln>
                  </pic:spPr>
                </pic:pic>
              </a:graphicData>
            </a:graphic>
          </wp:inline>
        </w:drawing>
      </w:r>
    </w:p>
    <w:p w14:paraId="1EDB3072" w14:textId="55D48F3D" w:rsidR="003E75BB" w:rsidRDefault="001C1FBF" w:rsidP="003E75BB">
      <w:pPr>
        <w:pStyle w:val="Caption"/>
      </w:pPr>
      <w:bookmarkStart w:id="229" w:name="_Ref172790285"/>
      <w:r>
        <w:t xml:space="preserve">Table </w:t>
      </w:r>
      <w:r w:rsidR="00000000">
        <w:fldChar w:fldCharType="begin"/>
      </w:r>
      <w:r w:rsidR="00000000">
        <w:instrText xml:space="preserve"> SEQ Table \* ARABIC </w:instrText>
      </w:r>
      <w:r w:rsidR="00000000">
        <w:fldChar w:fldCharType="separate"/>
      </w:r>
      <w:r w:rsidR="00242E7D">
        <w:rPr>
          <w:noProof/>
        </w:rPr>
        <w:t>4</w:t>
      </w:r>
      <w:r w:rsidR="00000000">
        <w:rPr>
          <w:noProof/>
        </w:rPr>
        <w:fldChar w:fldCharType="end"/>
      </w:r>
      <w:bookmarkEnd w:id="229"/>
      <w:r>
        <w:t>: A list of reactions that were classified as forming a discrete supramolecular structure by both MS and NMR (labelled by chemist). The reaction Id and the reagents that make up the reaction are tabulated</w:t>
      </w:r>
      <w:r w:rsidR="00DD2CB2">
        <w:t xml:space="preserve">. </w:t>
      </w:r>
      <w:r w:rsidR="003E75BB">
        <w:t>There is a total of 26 successful reactions out of the 120 analysed.</w:t>
      </w:r>
    </w:p>
    <w:p w14:paraId="066925F3" w14:textId="77777777" w:rsidR="003E75BB" w:rsidRPr="003E75BB" w:rsidRDefault="003E75BB" w:rsidP="003E75BB"/>
    <w:p w14:paraId="1F7BF54E" w14:textId="77777777" w:rsidR="00DD2CB2" w:rsidRDefault="00DD2CB2" w:rsidP="00121AEF"/>
    <w:p w14:paraId="312030AD" w14:textId="77C524BB" w:rsidR="001C1FBF" w:rsidRDefault="001C1FBF" w:rsidP="00121AEF"/>
    <w:p w14:paraId="53FA313C" w14:textId="77777777" w:rsidR="00A52783" w:rsidRDefault="00A52783" w:rsidP="00A52783">
      <w:pPr>
        <w:keepNext/>
      </w:pPr>
      <w:r>
        <w:rPr>
          <w:noProof/>
        </w:rPr>
        <w:lastRenderedPageBreak/>
        <w:drawing>
          <wp:inline distT="0" distB="0" distL="0" distR="0" wp14:anchorId="2DF5796D" wp14:editId="4D46300A">
            <wp:extent cx="5000893" cy="892506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00893" cy="8925062"/>
                    </a:xfrm>
                    <a:prstGeom prst="rect">
                      <a:avLst/>
                    </a:prstGeom>
                    <a:noFill/>
                    <a:ln>
                      <a:noFill/>
                    </a:ln>
                  </pic:spPr>
                </pic:pic>
              </a:graphicData>
            </a:graphic>
          </wp:inline>
        </w:drawing>
      </w:r>
    </w:p>
    <w:p w14:paraId="43C050A9" w14:textId="229CA3DC" w:rsidR="00334BEB" w:rsidRDefault="00A52783" w:rsidP="00334BEB">
      <w:pPr>
        <w:pStyle w:val="Caption"/>
      </w:pPr>
      <w:bookmarkStart w:id="230" w:name="_Ref172789567"/>
      <w:r>
        <w:t xml:space="preserve">Figure </w:t>
      </w:r>
      <w:r w:rsidR="00000000">
        <w:fldChar w:fldCharType="begin"/>
      </w:r>
      <w:r w:rsidR="00000000">
        <w:instrText xml:space="preserve"> SEQ Figure \* ARABIC </w:instrText>
      </w:r>
      <w:r w:rsidR="00000000">
        <w:fldChar w:fldCharType="separate"/>
      </w:r>
      <w:r w:rsidR="00242E7D">
        <w:rPr>
          <w:noProof/>
        </w:rPr>
        <w:t>23</w:t>
      </w:r>
      <w:r w:rsidR="00000000">
        <w:rPr>
          <w:noProof/>
        </w:rPr>
        <w:fldChar w:fldCharType="end"/>
      </w:r>
      <w:bookmarkEnd w:id="230"/>
      <w:r>
        <w:t>: Confusion matrices to show the comparison between human labelled MS, human labelled NMR, and decision maker labelled MS. Common metrics (sensitivity, specificity, accuracy, recall, and precision) associated with confusion matrices are shown. Human labelled spectra were considered as ground truths for the plot.</w:t>
      </w:r>
      <w:r w:rsidR="009228D2">
        <w:t xml:space="preserve"> To convert human MS and NMR labels to binary classification, only reactions where a supramolecular structure is formed (for MS) or a discrete species is formed (for NMR) are considered as successful (1) and the rest as failed (0).</w:t>
      </w:r>
    </w:p>
    <w:p w14:paraId="004AE47E" w14:textId="33E4102B" w:rsidR="00A47671" w:rsidRDefault="00334BEB" w:rsidP="00334BEB">
      <w:r>
        <w:lastRenderedPageBreak/>
        <w:t xml:space="preserve">To compare labelling performance between human NMR, human MS, and decision maker MS </w:t>
      </w:r>
      <w:r w:rsidR="009228D2">
        <w:t>decisions, confusion matrices were generated for the 120 samples (</w:t>
      </w:r>
      <w:r w:rsidR="009228D2">
        <w:fldChar w:fldCharType="begin"/>
      </w:r>
      <w:r w:rsidR="009228D2">
        <w:instrText xml:space="preserve"> REF _Ref172789567 \h </w:instrText>
      </w:r>
      <w:r w:rsidR="009228D2">
        <w:fldChar w:fldCharType="separate"/>
      </w:r>
      <w:r w:rsidR="00242E7D">
        <w:t xml:space="preserve">Figure </w:t>
      </w:r>
      <w:r w:rsidR="00242E7D">
        <w:rPr>
          <w:noProof/>
        </w:rPr>
        <w:t>23</w:t>
      </w:r>
      <w:r w:rsidR="009228D2">
        <w:fldChar w:fldCharType="end"/>
      </w:r>
      <w:r w:rsidR="009228D2">
        <w:t xml:space="preserve">). </w:t>
      </w:r>
      <w:r w:rsidR="00A47671">
        <w:t>Furthermore,</w:t>
      </w:r>
      <w:r w:rsidR="009228D2">
        <w:t xml:space="preserve"> since human labelled NMR was suggested with MS human labels the two outcomes were also compared. </w:t>
      </w:r>
    </w:p>
    <w:p w14:paraId="524A56BE" w14:textId="5426F6F7" w:rsidR="00A47671" w:rsidRPr="00551A0B" w:rsidRDefault="00A47671" w:rsidP="00334BEB">
      <w:r>
        <w:t>The high values for sensitivity, specificity, accuracy and recall for Human MS and decision maker MS suggest similar classification results. Additionally, the high number of false negatives (low precision) shows the decision maker is biased towards labelling MS spectra as hinting towards supramolecular products (this is visually shown in</w:t>
      </w:r>
      <w:r w:rsidR="00131AB7">
        <w:t xml:space="preserve"> </w:t>
      </w:r>
      <w:r w:rsidR="00131AB7">
        <w:fldChar w:fldCharType="begin"/>
      </w:r>
      <w:r w:rsidR="00131AB7">
        <w:instrText xml:space="preserve"> REF _Ref172791757 \h </w:instrText>
      </w:r>
      <w:r w:rsidR="00131AB7">
        <w:fldChar w:fldCharType="separate"/>
      </w:r>
      <w:r w:rsidR="00242E7D">
        <w:t xml:space="preserve">Figure </w:t>
      </w:r>
      <w:r w:rsidR="00242E7D">
        <w:rPr>
          <w:noProof/>
        </w:rPr>
        <w:t>24</w:t>
      </w:r>
      <w:r w:rsidR="00131AB7">
        <w:fldChar w:fldCharType="end"/>
      </w:r>
      <w:r>
        <w:t>). As mentioned previously, this is expected as MS tuning parameters were chosen to give as many positive hits as possible, to then use NMR to determine the final outcome of the reaction.</w:t>
      </w:r>
      <w:r w:rsidR="00551A0B">
        <w:t xml:space="preserve"> </w:t>
      </w:r>
    </w:p>
    <w:p w14:paraId="132ACE01" w14:textId="77777777" w:rsidR="00A47671" w:rsidRDefault="00A47671" w:rsidP="00A47671">
      <w:pPr>
        <w:keepNext/>
      </w:pPr>
      <w:r>
        <w:rPr>
          <w:noProof/>
        </w:rPr>
        <w:drawing>
          <wp:inline distT="0" distB="0" distL="0" distR="0" wp14:anchorId="0297768F" wp14:editId="4DBADCA6">
            <wp:extent cx="6673850" cy="3625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3850" cy="3625850"/>
                    </a:xfrm>
                    <a:prstGeom prst="rect">
                      <a:avLst/>
                    </a:prstGeom>
                    <a:noFill/>
                    <a:ln>
                      <a:noFill/>
                    </a:ln>
                  </pic:spPr>
                </pic:pic>
              </a:graphicData>
            </a:graphic>
          </wp:inline>
        </w:drawing>
      </w:r>
    </w:p>
    <w:p w14:paraId="056A4494" w14:textId="7183B817" w:rsidR="00B22BC9" w:rsidRDefault="00A47671" w:rsidP="003E2AE8">
      <w:pPr>
        <w:pStyle w:val="Caption"/>
      </w:pPr>
      <w:bookmarkStart w:id="231" w:name="_Ref172791757"/>
      <w:r>
        <w:t xml:space="preserve">Figure </w:t>
      </w:r>
      <w:r w:rsidR="00000000">
        <w:fldChar w:fldCharType="begin"/>
      </w:r>
      <w:r w:rsidR="00000000">
        <w:instrText xml:space="preserve"> SEQ Figure \* ARABIC </w:instrText>
      </w:r>
      <w:r w:rsidR="00000000">
        <w:fldChar w:fldCharType="separate"/>
      </w:r>
      <w:r w:rsidR="00242E7D">
        <w:rPr>
          <w:noProof/>
        </w:rPr>
        <w:t>24</w:t>
      </w:r>
      <w:r w:rsidR="00000000">
        <w:rPr>
          <w:noProof/>
        </w:rPr>
        <w:fldChar w:fldCharType="end"/>
      </w:r>
      <w:bookmarkEnd w:id="231"/>
      <w:r>
        <w:t>: Comparing binary outcomes (supramolecular product formed or not) between human and decision maker classified MS spectra</w:t>
      </w:r>
      <w:r w:rsidR="00551A0B">
        <w:t xml:space="preserve">.  </w:t>
      </w:r>
    </w:p>
    <w:p w14:paraId="2B0D0BC9" w14:textId="136C033B" w:rsidR="00E90234" w:rsidRDefault="003E2AE8" w:rsidP="0010392A">
      <w:r>
        <w:t xml:space="preserve">Since human labelled MS spectra were used to </w:t>
      </w:r>
      <w:proofErr w:type="spellStart"/>
      <w:r>
        <w:t>used</w:t>
      </w:r>
      <w:proofErr w:type="spellEnd"/>
      <w:r>
        <w:t xml:space="preserve"> to aid the chemist in classifying NMR spectra, this dependency should be reflected in the </w:t>
      </w:r>
      <w:r w:rsidR="00D609B3">
        <w:t xml:space="preserve">two </w:t>
      </w:r>
      <w:r>
        <w:t>bottom confusion matrices (</w:t>
      </w:r>
      <w:r>
        <w:fldChar w:fldCharType="begin"/>
      </w:r>
      <w:r>
        <w:instrText xml:space="preserve"> REF _Ref172789567 \h </w:instrText>
      </w:r>
      <w:r>
        <w:fldChar w:fldCharType="separate"/>
      </w:r>
      <w:r w:rsidR="00242E7D">
        <w:t xml:space="preserve">Figure </w:t>
      </w:r>
      <w:r w:rsidR="00242E7D">
        <w:rPr>
          <w:noProof/>
        </w:rPr>
        <w:t>23</w:t>
      </w:r>
      <w:r>
        <w:fldChar w:fldCharType="end"/>
      </w:r>
      <w:r>
        <w:t>). The high number of false negatives stems from the fact that by NMR alone it is not possible to discriminate if the discrete species belongs to an imine or supramolecular complex</w:t>
      </w:r>
      <w:r w:rsidR="00D609B3">
        <w:t xml:space="preserve">. For human label NMR, confusion matrices show high false positives (low specificity), this is because paramagnetic species which give a hit in MS </w:t>
      </w:r>
      <w:r w:rsidR="00EF5740">
        <w:t xml:space="preserve">are not classified as successful by NMR (as decision maker can’t pick these up). Furthermore, with the introduction of human NMR labels, the number of true positives is reduced (i.e. the outcome of the reaction if assessed by both NMR and MS), and hence fewer candidates will be suggested by the workflow. </w:t>
      </w:r>
      <w:r w:rsidR="0010392A">
        <w:t>Again, this is done on purpose, as the ML sieve seeks to be a coarse grain filter of unexplored areas of the chemical space, rather than a 100% precise reactivity predictor.</w:t>
      </w:r>
      <w:r w:rsidR="00E90234">
        <w:t xml:space="preserve"> </w:t>
      </w:r>
    </w:p>
    <w:p w14:paraId="73692DAA" w14:textId="364218D6" w:rsidR="000871E2" w:rsidRDefault="000871E2" w:rsidP="000871E2">
      <w:pPr>
        <w:pStyle w:val="Heading4"/>
      </w:pPr>
      <w:r w:rsidRPr="00C36A3A">
        <w:t>4.2.2.2.</w:t>
      </w:r>
      <w:r>
        <w:t>3 NMR Tuning</w:t>
      </w:r>
    </w:p>
    <w:p w14:paraId="664EBAF3" w14:textId="6495681B" w:rsidR="00E90234" w:rsidRDefault="0010392A" w:rsidP="00102146">
      <w:r>
        <w:t xml:space="preserve">With the human labelled NMR and MS, it is possible to fine tune decision maker NMR parameters. Unfortunately, due to time, this was not possible in this master project. </w:t>
      </w:r>
    </w:p>
    <w:p w14:paraId="2F37D262" w14:textId="54B8C34B" w:rsidR="004302AE" w:rsidRDefault="00B64C4F" w:rsidP="004302AE">
      <w:pPr>
        <w:pStyle w:val="Heading3"/>
      </w:pPr>
      <w:bookmarkStart w:id="232" w:name="_Toc172795317"/>
      <w:r>
        <w:t xml:space="preserve">4.2.3 </w:t>
      </w:r>
      <w:r w:rsidR="004302AE">
        <w:t>Label Acquired Reactions</w:t>
      </w:r>
      <w:bookmarkEnd w:id="232"/>
    </w:p>
    <w:p w14:paraId="35332C1C" w14:textId="0825AD54" w:rsidR="003A084C" w:rsidRDefault="004302AE" w:rsidP="00102146">
      <w:r>
        <w:t xml:space="preserve">With </w:t>
      </w:r>
      <w:r w:rsidR="003A084C">
        <w:t>the roboti</w:t>
      </w:r>
      <w:r w:rsidR="00E05247">
        <w:t>c platforms</w:t>
      </w:r>
      <w:r w:rsidR="003A084C">
        <w:t xml:space="preserve"> and decision maker all setup, the reactions and their spectra taken, labels for each reaction can be generated. This is handled by the program in </w:t>
      </w:r>
      <w:r w:rsidR="003A084C">
        <w:fldChar w:fldCharType="begin"/>
      </w:r>
      <w:r w:rsidR="003A084C">
        <w:instrText xml:space="preserve"> REF _Ref169463913 \h </w:instrText>
      </w:r>
      <w:r w:rsidR="003A084C">
        <w:fldChar w:fldCharType="separate"/>
      </w:r>
      <w:r w:rsidR="00242E7D">
        <w:t xml:space="preserve">Figure </w:t>
      </w:r>
      <w:r w:rsidR="00242E7D">
        <w:rPr>
          <w:noProof/>
        </w:rPr>
        <w:t>25</w:t>
      </w:r>
      <w:r w:rsidR="003A084C">
        <w:fldChar w:fldCharType="end"/>
      </w:r>
      <w:r w:rsidR="003A084C">
        <w:t>, the simplest so far.</w:t>
      </w:r>
    </w:p>
    <w:p w14:paraId="57398744" w14:textId="77777777" w:rsidR="003A084C" w:rsidRDefault="003A084C" w:rsidP="003A084C">
      <w:pPr>
        <w:keepNext/>
      </w:pPr>
      <w:r>
        <w:rPr>
          <w:noProof/>
        </w:rPr>
        <w:lastRenderedPageBreak/>
        <w:drawing>
          <wp:inline distT="0" distB="0" distL="0" distR="0" wp14:anchorId="73B0C48D" wp14:editId="04954A9B">
            <wp:extent cx="6456218" cy="66114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458134" cy="6613396"/>
                    </a:xfrm>
                    <a:prstGeom prst="rect">
                      <a:avLst/>
                    </a:prstGeom>
                    <a:noFill/>
                    <a:ln>
                      <a:noFill/>
                    </a:ln>
                  </pic:spPr>
                </pic:pic>
              </a:graphicData>
            </a:graphic>
          </wp:inline>
        </w:drawing>
      </w:r>
    </w:p>
    <w:p w14:paraId="4C2BA0B5" w14:textId="5491B609" w:rsidR="003A084C" w:rsidRDefault="003A084C" w:rsidP="003A084C">
      <w:pPr>
        <w:pStyle w:val="Caption"/>
      </w:pPr>
      <w:bookmarkStart w:id="233" w:name="_Ref169463913"/>
      <w:r>
        <w:t xml:space="preserve">Figure </w:t>
      </w:r>
      <w:r w:rsidR="00000000">
        <w:fldChar w:fldCharType="begin"/>
      </w:r>
      <w:r w:rsidR="00000000">
        <w:instrText xml:space="preserve"> SEQ Figure \* ARABIC </w:instrText>
      </w:r>
      <w:r w:rsidR="00000000">
        <w:fldChar w:fldCharType="separate"/>
      </w:r>
      <w:r w:rsidR="00242E7D">
        <w:rPr>
          <w:noProof/>
        </w:rPr>
        <w:t>25</w:t>
      </w:r>
      <w:r w:rsidR="00000000">
        <w:rPr>
          <w:noProof/>
        </w:rPr>
        <w:fldChar w:fldCharType="end"/>
      </w:r>
      <w:bookmarkEnd w:id="233"/>
      <w:r>
        <w:t>: The logic behind the programme that takes in all spectra data, feeds it to decision maker to generate a chemical space filled by reactions with both features and labels. Th</w:t>
      </w:r>
      <w:r w:rsidR="00E05247">
        <w:t>is</w:t>
      </w:r>
      <w:r>
        <w:t xml:space="preserve"> program is a simple loop.</w:t>
      </w:r>
    </w:p>
    <w:p w14:paraId="53944804" w14:textId="7501B611" w:rsidR="001D7916" w:rsidRDefault="005E247F" w:rsidP="00C804E7">
      <w:r>
        <w:t xml:space="preserve">While simple, the programme plays a fundamental role in tying together features, spectra, and labels. </w:t>
      </w:r>
      <w:r w:rsidR="00F3543F">
        <w:t>The program is a loop that iterates through each reaction, and with it its features</w:t>
      </w:r>
      <w:r w:rsidR="00E05247">
        <w:t>, and feeds decision maker with its NMR and mass spectra along with its reagent NMR spectra and expected mass peaks (</w:t>
      </w:r>
      <w:r w:rsidR="00E05247">
        <w:fldChar w:fldCharType="begin"/>
      </w:r>
      <w:r w:rsidR="00E05247">
        <w:instrText xml:space="preserve"> REF _Ref169463913 \h </w:instrText>
      </w:r>
      <w:r w:rsidR="00E05247">
        <w:fldChar w:fldCharType="separate"/>
      </w:r>
      <w:r w:rsidR="00242E7D">
        <w:t xml:space="preserve">Figure </w:t>
      </w:r>
      <w:r w:rsidR="00242E7D">
        <w:rPr>
          <w:noProof/>
        </w:rPr>
        <w:t>25</w:t>
      </w:r>
      <w:r w:rsidR="00E05247">
        <w:fldChar w:fldCharType="end"/>
      </w:r>
      <w:r w:rsidR="00E05247">
        <w:t>). This then generates a label for the reaction. The final output of the program is a</w:t>
      </w:r>
      <w:r w:rsidR="00F3543F">
        <w:t xml:space="preserve"> chemical space with reactions, features and labels. This is the dataset to be analysed and used with machine learning models.</w:t>
      </w:r>
      <w:r w:rsidR="0010392A">
        <w:t xml:space="preserve"> Unfortunately, due to time constrains labelling the dataset was not possible in this master project.</w:t>
      </w:r>
    </w:p>
    <w:p w14:paraId="348FE274" w14:textId="468A7CB5" w:rsidR="005F6DC1" w:rsidRDefault="005F6DC1" w:rsidP="00141EA0">
      <w:pPr>
        <w:pStyle w:val="Heading2"/>
      </w:pPr>
      <w:bookmarkStart w:id="234" w:name="_Toc172795318"/>
      <w:bookmarkStart w:id="235" w:name="_Hlk172794865"/>
      <w:r>
        <w:t>5.0 Dataset Exploration</w:t>
      </w:r>
      <w:bookmarkEnd w:id="234"/>
    </w:p>
    <w:bookmarkEnd w:id="235"/>
    <w:p w14:paraId="2DE0427D" w14:textId="7FA65D47" w:rsidR="0010392A" w:rsidRDefault="005F6DC1" w:rsidP="0010392A">
      <w:r>
        <w:t xml:space="preserve">The robotic platform, along with decision maker, allows data to be collected on a whole chemical space. What is now required, is </w:t>
      </w:r>
      <w:r w:rsidR="00862C5A">
        <w:t xml:space="preserve">ML </w:t>
      </w:r>
      <w:r>
        <w:t>sieve building and an in-depth analysis to gain chemical insight.</w:t>
      </w:r>
      <w:r w:rsidR="0010392A">
        <w:t xml:space="preserve"> Unfortunately, due to time constrains dataset exploration was not possible in this master project.</w:t>
      </w:r>
    </w:p>
    <w:p w14:paraId="1D33C4AB" w14:textId="3D83EC3A" w:rsidR="0010392A" w:rsidRDefault="0010392A" w:rsidP="0010392A">
      <w:pPr>
        <w:pStyle w:val="Heading2"/>
      </w:pPr>
      <w:bookmarkStart w:id="236" w:name="_Toc172795319"/>
      <w:r>
        <w:lastRenderedPageBreak/>
        <w:t>6.0 Conclusion</w:t>
      </w:r>
      <w:bookmarkEnd w:id="236"/>
    </w:p>
    <w:p w14:paraId="090A318F" w14:textId="1EFCB255" w:rsidR="0010392A" w:rsidRPr="0010392A" w:rsidRDefault="0010392A" w:rsidP="0010392A">
      <w:r>
        <w:t xml:space="preserve">The master project was capable of creating a workflow that allows for the chemist to define a chemistry to explore, synthesis and analyse the chemistry in automation. </w:t>
      </w:r>
      <w:r w:rsidR="002B0A69">
        <w:t xml:space="preserve">The </w:t>
      </w:r>
      <w:commentRangeStart w:id="237"/>
      <w:r w:rsidR="002B0A69">
        <w:t xml:space="preserve">reliability </w:t>
      </w:r>
      <w:commentRangeEnd w:id="237"/>
      <w:r w:rsidR="00F55F2F">
        <w:rPr>
          <w:rStyle w:val="CommentReference"/>
          <w:kern w:val="2"/>
          <w14:ligatures w14:val="standardContextual"/>
        </w:rPr>
        <w:commentReference w:id="237"/>
      </w:r>
      <w:r w:rsidR="002B0A69">
        <w:t xml:space="preserve">of the workflow was demonstrated by carrying out 399 reactions and taking their NMR and MS spectra, to then label them as react or not by MS decision maker. </w:t>
      </w:r>
      <w:r>
        <w:t xml:space="preserve">The project also managed to create several programmes to help generate a dataset of 120 reactions with chemist </w:t>
      </w:r>
      <w:r w:rsidR="002B0A69">
        <w:t>selected</w:t>
      </w:r>
      <w:r>
        <w:t xml:space="preserve"> features, </w:t>
      </w:r>
      <w:r w:rsidR="002B0A69">
        <w:t xml:space="preserve">and chemist labelled NMR and MS spectra. </w:t>
      </w:r>
    </w:p>
    <w:p w14:paraId="2C556DF9" w14:textId="77777777" w:rsidR="0010392A" w:rsidRDefault="0010392A" w:rsidP="0010392A"/>
    <w:p w14:paraId="1925969B" w14:textId="6C5256FE" w:rsidR="005F6DC1" w:rsidRPr="005F6DC1" w:rsidRDefault="005F6DC1" w:rsidP="005F6DC1"/>
    <w:p w14:paraId="096ECC59" w14:textId="689942B7" w:rsidR="00C804E7" w:rsidRDefault="00C804E7" w:rsidP="00DC444C"/>
    <w:p w14:paraId="5AA14710" w14:textId="19FDBF87" w:rsidR="002A6D39" w:rsidRDefault="002A6D39" w:rsidP="00DC444C"/>
    <w:p w14:paraId="36A966B9" w14:textId="41276495" w:rsidR="002A6D39" w:rsidRDefault="002A6D39" w:rsidP="00DC444C"/>
    <w:p w14:paraId="1F4A74B5" w14:textId="1FD0118E" w:rsidR="002A6D39" w:rsidRDefault="002A6D39" w:rsidP="00DC444C"/>
    <w:p w14:paraId="0C3E49EF" w14:textId="3A9E1F90" w:rsidR="002A6D39" w:rsidRDefault="002A6D39" w:rsidP="00DC444C"/>
    <w:p w14:paraId="5F2DB68B" w14:textId="77777777" w:rsidR="002A6D39" w:rsidRPr="00DC444C" w:rsidRDefault="002A6D39" w:rsidP="00DC444C"/>
    <w:p w14:paraId="01709707" w14:textId="1F44DD9A" w:rsidR="009C5F32" w:rsidRDefault="009C5F32" w:rsidP="009C5F32">
      <w:pPr>
        <w:pStyle w:val="Heading2"/>
      </w:pPr>
      <w:bookmarkStart w:id="238" w:name="_Toc172795320"/>
      <w:r>
        <w:t>References</w:t>
      </w:r>
      <w:bookmarkEnd w:id="238"/>
    </w:p>
    <w:p w14:paraId="26EFB68A" w14:textId="77777777" w:rsidR="00FA272F" w:rsidRPr="00FA272F" w:rsidRDefault="00D85C05" w:rsidP="00FA272F">
      <w:pPr>
        <w:pStyle w:val="Bibliography"/>
        <w:rPr>
          <w:rFonts w:ascii="Calibri" w:hAnsi="Calibri" w:cs="Calibri"/>
        </w:rPr>
      </w:pPr>
      <w:r>
        <w:fldChar w:fldCharType="begin"/>
      </w:r>
      <w:r w:rsidR="00CC01C9">
        <w:instrText xml:space="preserve"> ADDIN ZOTERO_BIBL {"uncited":[],"omitted":[],"custom":[]} CSL_BIBLIOGRAPHY </w:instrText>
      </w:r>
      <w:r>
        <w:fldChar w:fldCharType="separate"/>
      </w:r>
      <w:r w:rsidR="00FA272F" w:rsidRPr="00FA272F">
        <w:rPr>
          <w:rFonts w:ascii="Calibri" w:hAnsi="Calibri" w:cs="Calibri"/>
        </w:rPr>
        <w:t>(1)</w:t>
      </w:r>
      <w:r w:rsidR="00FA272F" w:rsidRPr="00FA272F">
        <w:rPr>
          <w:rFonts w:ascii="Calibri" w:hAnsi="Calibri" w:cs="Calibri"/>
        </w:rPr>
        <w:tab/>
        <w:t xml:space="preserve">Schrader, M. L.; Schäfer, F. R.; Schäfers, F.; Glorius, F. Bridging the Information Gap in Organic Chemical Reactions. </w:t>
      </w:r>
      <w:r w:rsidR="00FA272F" w:rsidRPr="00FA272F">
        <w:rPr>
          <w:rFonts w:ascii="Calibri" w:hAnsi="Calibri" w:cs="Calibri"/>
          <w:i/>
          <w:iCs/>
        </w:rPr>
        <w:t>Nat. Chem.</w:t>
      </w:r>
      <w:r w:rsidR="00FA272F" w:rsidRPr="00FA272F">
        <w:rPr>
          <w:rFonts w:ascii="Calibri" w:hAnsi="Calibri" w:cs="Calibri"/>
        </w:rPr>
        <w:t xml:space="preserve"> </w:t>
      </w:r>
      <w:r w:rsidR="00FA272F" w:rsidRPr="00FA272F">
        <w:rPr>
          <w:rFonts w:ascii="Calibri" w:hAnsi="Calibri" w:cs="Calibri"/>
          <w:b/>
          <w:bCs/>
        </w:rPr>
        <w:t>2024</w:t>
      </w:r>
      <w:r w:rsidR="00FA272F" w:rsidRPr="00FA272F">
        <w:rPr>
          <w:rFonts w:ascii="Calibri" w:hAnsi="Calibri" w:cs="Calibri"/>
        </w:rPr>
        <w:t xml:space="preserve">, </w:t>
      </w:r>
      <w:r w:rsidR="00FA272F" w:rsidRPr="00FA272F">
        <w:rPr>
          <w:rFonts w:ascii="Calibri" w:hAnsi="Calibri" w:cs="Calibri"/>
          <w:i/>
          <w:iCs/>
        </w:rPr>
        <w:t>16</w:t>
      </w:r>
      <w:r w:rsidR="00FA272F" w:rsidRPr="00FA272F">
        <w:rPr>
          <w:rFonts w:ascii="Calibri" w:hAnsi="Calibri" w:cs="Calibri"/>
        </w:rPr>
        <w:t xml:space="preserve"> (4), 491–498. https://doi.org/10.1038/s41557-024-01470-8.</w:t>
      </w:r>
    </w:p>
    <w:p w14:paraId="553AA539" w14:textId="77777777" w:rsidR="00FA272F" w:rsidRPr="00FA272F" w:rsidRDefault="00FA272F" w:rsidP="00FA272F">
      <w:pPr>
        <w:pStyle w:val="Bibliography"/>
        <w:rPr>
          <w:rFonts w:ascii="Calibri" w:hAnsi="Calibri" w:cs="Calibri"/>
        </w:rPr>
      </w:pPr>
      <w:r w:rsidRPr="00FA272F">
        <w:rPr>
          <w:rFonts w:ascii="Calibri" w:hAnsi="Calibri" w:cs="Calibri"/>
        </w:rPr>
        <w:t>(2)</w:t>
      </w:r>
      <w:r w:rsidRPr="00FA272F">
        <w:rPr>
          <w:rFonts w:ascii="Calibri" w:hAnsi="Calibri" w:cs="Calibri"/>
        </w:rPr>
        <w:tab/>
        <w:t xml:space="preserve">Nippa, D. F.; Atz, K.; Müller, A. T.; Wolfard, J.; Isert, C.; Binder, M.; Scheidegger, O.; Konrad, D. B.; Grether, U.; Martin, R. E.; Schneider, G. Identifying Opportunities for Late-Stage C-H Alkylation with High-Throughput Experimentation and in Silico Reaction Screening. </w:t>
      </w:r>
      <w:r w:rsidRPr="00FA272F">
        <w:rPr>
          <w:rFonts w:ascii="Calibri" w:hAnsi="Calibri" w:cs="Calibri"/>
          <w:i/>
          <w:iCs/>
        </w:rPr>
        <w:t>Commun. Chem.</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6</w:t>
      </w:r>
      <w:r w:rsidRPr="00FA272F">
        <w:rPr>
          <w:rFonts w:ascii="Calibri" w:hAnsi="Calibri" w:cs="Calibri"/>
        </w:rPr>
        <w:t xml:space="preserve"> (1), 1–11. https://doi.org/10.1038/s42004-023-01047-5.</w:t>
      </w:r>
    </w:p>
    <w:p w14:paraId="45E1546C" w14:textId="77777777" w:rsidR="00FA272F" w:rsidRPr="00FA272F" w:rsidRDefault="00FA272F" w:rsidP="00FA272F">
      <w:pPr>
        <w:pStyle w:val="Bibliography"/>
        <w:rPr>
          <w:rFonts w:ascii="Calibri" w:hAnsi="Calibri" w:cs="Calibri"/>
        </w:rPr>
      </w:pPr>
      <w:r w:rsidRPr="00FA272F">
        <w:rPr>
          <w:rFonts w:ascii="Calibri" w:hAnsi="Calibri" w:cs="Calibri"/>
        </w:rPr>
        <w:t>(3)</w:t>
      </w:r>
      <w:r w:rsidRPr="00FA272F">
        <w:rPr>
          <w:rFonts w:ascii="Calibri" w:hAnsi="Calibri" w:cs="Calibri"/>
        </w:rPr>
        <w:tab/>
        <w:t xml:space="preserve">Zhang, D.; Ronson, T. K.; Nitschke, J. R. Functional Capsules via Subcomponent Self-Assembly. </w:t>
      </w:r>
      <w:r w:rsidRPr="00FA272F">
        <w:rPr>
          <w:rFonts w:ascii="Calibri" w:hAnsi="Calibri" w:cs="Calibri"/>
          <w:i/>
          <w:iCs/>
        </w:rPr>
        <w:t>Acc. Chem. Res.</w:t>
      </w:r>
      <w:r w:rsidRPr="00FA272F">
        <w:rPr>
          <w:rFonts w:ascii="Calibri" w:hAnsi="Calibri" w:cs="Calibri"/>
        </w:rPr>
        <w:t xml:space="preserve"> </w:t>
      </w:r>
      <w:r w:rsidRPr="00FA272F">
        <w:rPr>
          <w:rFonts w:ascii="Calibri" w:hAnsi="Calibri" w:cs="Calibri"/>
          <w:b/>
          <w:bCs/>
        </w:rPr>
        <w:t>2018</w:t>
      </w:r>
      <w:r w:rsidRPr="00FA272F">
        <w:rPr>
          <w:rFonts w:ascii="Calibri" w:hAnsi="Calibri" w:cs="Calibri"/>
        </w:rPr>
        <w:t xml:space="preserve">, </w:t>
      </w:r>
      <w:r w:rsidRPr="00FA272F">
        <w:rPr>
          <w:rFonts w:ascii="Calibri" w:hAnsi="Calibri" w:cs="Calibri"/>
          <w:i/>
          <w:iCs/>
        </w:rPr>
        <w:t>51</w:t>
      </w:r>
      <w:r w:rsidRPr="00FA272F">
        <w:rPr>
          <w:rFonts w:ascii="Calibri" w:hAnsi="Calibri" w:cs="Calibri"/>
        </w:rPr>
        <w:t xml:space="preserve"> (10), 2423–2436. https://doi.org/10.1021/acs.accounts.8b00303.</w:t>
      </w:r>
    </w:p>
    <w:p w14:paraId="70708F78" w14:textId="77777777" w:rsidR="00FA272F" w:rsidRPr="00FA272F" w:rsidRDefault="00FA272F" w:rsidP="00FA272F">
      <w:pPr>
        <w:pStyle w:val="Bibliography"/>
        <w:rPr>
          <w:rFonts w:ascii="Calibri" w:hAnsi="Calibri" w:cs="Calibri"/>
        </w:rPr>
      </w:pPr>
      <w:r w:rsidRPr="00FA272F">
        <w:rPr>
          <w:rFonts w:ascii="Calibri" w:hAnsi="Calibri" w:cs="Calibri"/>
        </w:rPr>
        <w:t>(4)</w:t>
      </w:r>
      <w:r w:rsidRPr="00FA272F">
        <w:rPr>
          <w:rFonts w:ascii="Calibri" w:hAnsi="Calibri" w:cs="Calibri"/>
        </w:rPr>
        <w:tab/>
        <w:t xml:space="preserve">Chakrabarty, R.; Mukherjee, P. S.; Stang, P. J. Supramolecular Coordination: Self-Assembly of Finite Two- and Three-Dimensional Ensembles.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2011</w:t>
      </w:r>
      <w:r w:rsidRPr="00FA272F">
        <w:rPr>
          <w:rFonts w:ascii="Calibri" w:hAnsi="Calibri" w:cs="Calibri"/>
        </w:rPr>
        <w:t xml:space="preserve">, </w:t>
      </w:r>
      <w:r w:rsidRPr="00FA272F">
        <w:rPr>
          <w:rFonts w:ascii="Calibri" w:hAnsi="Calibri" w:cs="Calibri"/>
          <w:i/>
          <w:iCs/>
        </w:rPr>
        <w:t>111</w:t>
      </w:r>
      <w:r w:rsidRPr="00FA272F">
        <w:rPr>
          <w:rFonts w:ascii="Calibri" w:hAnsi="Calibri" w:cs="Calibri"/>
        </w:rPr>
        <w:t xml:space="preserve"> (11), 6810–6918. https://doi.org/10.1021/cr200077m.</w:t>
      </w:r>
    </w:p>
    <w:p w14:paraId="293CDF70" w14:textId="77777777" w:rsidR="00FA272F" w:rsidRPr="00FA272F" w:rsidRDefault="00FA272F" w:rsidP="00FA272F">
      <w:pPr>
        <w:pStyle w:val="Bibliography"/>
        <w:rPr>
          <w:rFonts w:ascii="Calibri" w:hAnsi="Calibri" w:cs="Calibri"/>
        </w:rPr>
      </w:pPr>
      <w:r w:rsidRPr="00FA272F">
        <w:rPr>
          <w:rFonts w:ascii="Calibri" w:hAnsi="Calibri" w:cs="Calibri"/>
        </w:rPr>
        <w:t>(5)</w:t>
      </w:r>
      <w:r w:rsidRPr="00FA272F">
        <w:rPr>
          <w:rFonts w:ascii="Calibri" w:hAnsi="Calibri" w:cs="Calibri"/>
        </w:rPr>
        <w:tab/>
        <w:t xml:space="preserve">Noh, J.; Doan, H. A.; Job, H.; Robertson, L. A.; Zhang, L.; Assary, R. S.; Mueller, K.; Murugesan, V.; Liang, Y. An Integrated High-Throughput Robotic Platform and Active Learning Approach for Accelerated Discovery of Optimal Electrolyte Formulations. </w:t>
      </w:r>
      <w:r w:rsidRPr="00FA272F">
        <w:rPr>
          <w:rFonts w:ascii="Calibri" w:hAnsi="Calibri" w:cs="Calibri"/>
          <w:i/>
          <w:iCs/>
        </w:rPr>
        <w:t>Nat. Commun.</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xml:space="preserve">, </w:t>
      </w:r>
      <w:r w:rsidRPr="00FA272F">
        <w:rPr>
          <w:rFonts w:ascii="Calibri" w:hAnsi="Calibri" w:cs="Calibri"/>
          <w:i/>
          <w:iCs/>
        </w:rPr>
        <w:t>15</w:t>
      </w:r>
      <w:r w:rsidRPr="00FA272F">
        <w:rPr>
          <w:rFonts w:ascii="Calibri" w:hAnsi="Calibri" w:cs="Calibri"/>
        </w:rPr>
        <w:t xml:space="preserve"> (1), 2757. https://doi.org/10.1038/s41467-024-47070-5.</w:t>
      </w:r>
    </w:p>
    <w:p w14:paraId="1F549472" w14:textId="77777777" w:rsidR="00FA272F" w:rsidRPr="00FA272F" w:rsidRDefault="00FA272F" w:rsidP="00FA272F">
      <w:pPr>
        <w:pStyle w:val="Bibliography"/>
        <w:rPr>
          <w:rFonts w:ascii="Calibri" w:hAnsi="Calibri" w:cs="Calibri"/>
        </w:rPr>
      </w:pPr>
      <w:r w:rsidRPr="00FA272F">
        <w:rPr>
          <w:rFonts w:ascii="Calibri" w:hAnsi="Calibri" w:cs="Calibri"/>
        </w:rPr>
        <w:t>(6)</w:t>
      </w:r>
      <w:r w:rsidRPr="00FA272F">
        <w:rPr>
          <w:rFonts w:ascii="Calibri" w:hAnsi="Calibri" w:cs="Calibri"/>
        </w:rPr>
        <w:tab/>
        <w:t xml:space="preserve">Cook, T. R.; Zheng, Y.-R.; Stang, P. J. Metal–Organic Frameworks and Self-Assembled Supramolecular Coordination Complexes: Comparing and Contrasting the Design, Synthesis, and Functionality of Metal–Organic Materials.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2013</w:t>
      </w:r>
      <w:r w:rsidRPr="00FA272F">
        <w:rPr>
          <w:rFonts w:ascii="Calibri" w:hAnsi="Calibri" w:cs="Calibri"/>
        </w:rPr>
        <w:t xml:space="preserve">, </w:t>
      </w:r>
      <w:r w:rsidRPr="00FA272F">
        <w:rPr>
          <w:rFonts w:ascii="Calibri" w:hAnsi="Calibri" w:cs="Calibri"/>
          <w:i/>
          <w:iCs/>
        </w:rPr>
        <w:t>113</w:t>
      </w:r>
      <w:r w:rsidRPr="00FA272F">
        <w:rPr>
          <w:rFonts w:ascii="Calibri" w:hAnsi="Calibri" w:cs="Calibri"/>
        </w:rPr>
        <w:t xml:space="preserve"> (1), 734–777. https://doi.org/10.1021/cr3002824.</w:t>
      </w:r>
    </w:p>
    <w:p w14:paraId="0ACF9B34" w14:textId="77777777" w:rsidR="00FA272F" w:rsidRPr="00FA272F" w:rsidRDefault="00FA272F" w:rsidP="00FA272F">
      <w:pPr>
        <w:pStyle w:val="Bibliography"/>
        <w:rPr>
          <w:rFonts w:ascii="Calibri" w:hAnsi="Calibri" w:cs="Calibri"/>
        </w:rPr>
      </w:pPr>
      <w:r w:rsidRPr="00FA272F">
        <w:rPr>
          <w:rFonts w:ascii="Calibri" w:hAnsi="Calibri" w:cs="Calibri"/>
        </w:rPr>
        <w:t>(7)</w:t>
      </w:r>
      <w:r w:rsidRPr="00FA272F">
        <w:rPr>
          <w:rFonts w:ascii="Calibri" w:hAnsi="Calibri" w:cs="Calibri"/>
        </w:rPr>
        <w:tab/>
        <w:t xml:space="preserve">Caramelli, D.; Granda, J. M.; Mehr, S. H. M.; Cambié, D.; Henson, A. B.; Cronin, L. Discovering New Chemistry with an Autonomous Robotic Platform Driven by a Reactivity-Seeking Neural Network. </w:t>
      </w:r>
      <w:r w:rsidRPr="00FA272F">
        <w:rPr>
          <w:rFonts w:ascii="Calibri" w:hAnsi="Calibri" w:cs="Calibri"/>
          <w:i/>
          <w:iCs/>
        </w:rPr>
        <w:t>ACS Cent. Sci.</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7</w:t>
      </w:r>
      <w:r w:rsidRPr="00FA272F">
        <w:rPr>
          <w:rFonts w:ascii="Calibri" w:hAnsi="Calibri" w:cs="Calibri"/>
        </w:rPr>
        <w:t xml:space="preserve"> (11), 1821–1830. https://doi.org/10.1021/acscentsci.1c00435.</w:t>
      </w:r>
    </w:p>
    <w:p w14:paraId="5981DFCC" w14:textId="77777777" w:rsidR="00FA272F" w:rsidRPr="00FA272F" w:rsidRDefault="00FA272F" w:rsidP="00FA272F">
      <w:pPr>
        <w:pStyle w:val="Bibliography"/>
        <w:rPr>
          <w:rFonts w:ascii="Calibri" w:hAnsi="Calibri" w:cs="Calibri"/>
        </w:rPr>
      </w:pPr>
      <w:r w:rsidRPr="00FA272F">
        <w:rPr>
          <w:rFonts w:ascii="Calibri" w:hAnsi="Calibri" w:cs="Calibri"/>
        </w:rPr>
        <w:t>(8)</w:t>
      </w:r>
      <w:r w:rsidRPr="00FA272F">
        <w:rPr>
          <w:rFonts w:ascii="Calibri" w:hAnsi="Calibri" w:cs="Calibri"/>
        </w:rPr>
        <w:tab/>
        <w:t xml:space="preserve">Abolhasani, M.; Kumacheva, E. The Rise of Self-Driving Labs in Chemical and Materials Sciences. </w:t>
      </w:r>
      <w:r w:rsidRPr="00FA272F">
        <w:rPr>
          <w:rFonts w:ascii="Calibri" w:hAnsi="Calibri" w:cs="Calibri"/>
          <w:i/>
          <w:iCs/>
        </w:rPr>
        <w:t>Nat. Synth.</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2</w:t>
      </w:r>
      <w:r w:rsidRPr="00FA272F">
        <w:rPr>
          <w:rFonts w:ascii="Calibri" w:hAnsi="Calibri" w:cs="Calibri"/>
        </w:rPr>
        <w:t xml:space="preserve"> (6), 483–492. https://doi.org/10.1038/s44160-022-00231-0.</w:t>
      </w:r>
    </w:p>
    <w:p w14:paraId="66738101" w14:textId="77777777" w:rsidR="00FA272F" w:rsidRPr="00FA272F" w:rsidRDefault="00FA272F" w:rsidP="00FA272F">
      <w:pPr>
        <w:pStyle w:val="Bibliography"/>
        <w:rPr>
          <w:rFonts w:ascii="Calibri" w:hAnsi="Calibri" w:cs="Calibri"/>
        </w:rPr>
      </w:pPr>
      <w:r w:rsidRPr="00FA272F">
        <w:rPr>
          <w:rFonts w:ascii="Calibri" w:hAnsi="Calibri" w:cs="Calibri"/>
        </w:rPr>
        <w:t>(9)</w:t>
      </w:r>
      <w:r w:rsidRPr="00FA272F">
        <w:rPr>
          <w:rFonts w:ascii="Calibri" w:hAnsi="Calibri" w:cs="Calibri"/>
        </w:rPr>
        <w:tab/>
        <w:t xml:space="preserve">Li, X.; Maffettone, P. M.; Che, Y.; Liu, T.; Chen, L.; Cooper, A. I. Combining Machine Learning and High-Throughput Experimentation to Discover Photocatalytically Active Organic Molecules. </w:t>
      </w:r>
      <w:r w:rsidRPr="00FA272F">
        <w:rPr>
          <w:rFonts w:ascii="Calibri" w:hAnsi="Calibri" w:cs="Calibri"/>
          <w:i/>
          <w:iCs/>
        </w:rPr>
        <w:t>Chem. Sci.</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12</w:t>
      </w:r>
      <w:r w:rsidRPr="00FA272F">
        <w:rPr>
          <w:rFonts w:ascii="Calibri" w:hAnsi="Calibri" w:cs="Calibri"/>
        </w:rPr>
        <w:t xml:space="preserve"> (32), 10742–10754. https://doi.org/10.1039/D1SC02150H.</w:t>
      </w:r>
    </w:p>
    <w:p w14:paraId="7828F2C7" w14:textId="77777777" w:rsidR="00FA272F" w:rsidRPr="00FA272F" w:rsidRDefault="00FA272F" w:rsidP="00FA272F">
      <w:pPr>
        <w:pStyle w:val="Bibliography"/>
        <w:rPr>
          <w:rFonts w:ascii="Calibri" w:hAnsi="Calibri" w:cs="Calibri"/>
        </w:rPr>
      </w:pPr>
      <w:r w:rsidRPr="00FA272F">
        <w:rPr>
          <w:rFonts w:ascii="Calibri" w:hAnsi="Calibri" w:cs="Calibri"/>
        </w:rPr>
        <w:t>(10)</w:t>
      </w:r>
      <w:r w:rsidRPr="00FA272F">
        <w:rPr>
          <w:rFonts w:ascii="Calibri" w:hAnsi="Calibri" w:cs="Calibri"/>
        </w:rPr>
        <w:tab/>
        <w:t xml:space="preserve">Rulev, A. Y. Serendipity or the Art of Making Discoveries. </w:t>
      </w:r>
      <w:r w:rsidRPr="00FA272F">
        <w:rPr>
          <w:rFonts w:ascii="Calibri" w:hAnsi="Calibri" w:cs="Calibri"/>
          <w:i/>
          <w:iCs/>
        </w:rPr>
        <w:t>New J. Chem.</w:t>
      </w:r>
      <w:r w:rsidRPr="00FA272F">
        <w:rPr>
          <w:rFonts w:ascii="Calibri" w:hAnsi="Calibri" w:cs="Calibri"/>
        </w:rPr>
        <w:t xml:space="preserve"> </w:t>
      </w:r>
      <w:r w:rsidRPr="00FA272F">
        <w:rPr>
          <w:rFonts w:ascii="Calibri" w:hAnsi="Calibri" w:cs="Calibri"/>
          <w:b/>
          <w:bCs/>
        </w:rPr>
        <w:t>2017</w:t>
      </w:r>
      <w:r w:rsidRPr="00FA272F">
        <w:rPr>
          <w:rFonts w:ascii="Calibri" w:hAnsi="Calibri" w:cs="Calibri"/>
        </w:rPr>
        <w:t xml:space="preserve">, </w:t>
      </w:r>
      <w:r w:rsidRPr="00FA272F">
        <w:rPr>
          <w:rFonts w:ascii="Calibri" w:hAnsi="Calibri" w:cs="Calibri"/>
          <w:i/>
          <w:iCs/>
        </w:rPr>
        <w:t>41</w:t>
      </w:r>
      <w:r w:rsidRPr="00FA272F">
        <w:rPr>
          <w:rFonts w:ascii="Calibri" w:hAnsi="Calibri" w:cs="Calibri"/>
        </w:rPr>
        <w:t xml:space="preserve"> (11), 4262–4268. https://doi.org/10.1039/C7NJ00182G.</w:t>
      </w:r>
    </w:p>
    <w:p w14:paraId="55F6C051" w14:textId="77777777" w:rsidR="00FA272F" w:rsidRPr="00FA272F" w:rsidRDefault="00FA272F" w:rsidP="00FA272F">
      <w:pPr>
        <w:pStyle w:val="Bibliography"/>
        <w:rPr>
          <w:rFonts w:ascii="Calibri" w:hAnsi="Calibri" w:cs="Calibri"/>
        </w:rPr>
      </w:pPr>
      <w:r w:rsidRPr="00FA272F">
        <w:rPr>
          <w:rFonts w:ascii="Calibri" w:hAnsi="Calibri" w:cs="Calibri"/>
        </w:rPr>
        <w:t>(11)</w:t>
      </w:r>
      <w:r w:rsidRPr="00FA272F">
        <w:rPr>
          <w:rFonts w:ascii="Calibri" w:hAnsi="Calibri" w:cs="Calibri"/>
        </w:rPr>
        <w:tab/>
        <w:t xml:space="preserve">O’Shaughnessy, M.; Glover, J.; Hafizi, R.; Barhi, M.; Clowes, R.; Chong, S. Y.; Argent, S. P.; Day, G. M.; Cooper, A. I. Porous Isoreticular Non-Metal Organic Frameworks. </w:t>
      </w:r>
      <w:r w:rsidRPr="00FA272F">
        <w:rPr>
          <w:rFonts w:ascii="Calibri" w:hAnsi="Calibri" w:cs="Calibri"/>
          <w:i/>
          <w:iCs/>
        </w:rPr>
        <w:t>Nature</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xml:space="preserve">, </w:t>
      </w:r>
      <w:r w:rsidRPr="00FA272F">
        <w:rPr>
          <w:rFonts w:ascii="Calibri" w:hAnsi="Calibri" w:cs="Calibri"/>
          <w:i/>
          <w:iCs/>
        </w:rPr>
        <w:t>630</w:t>
      </w:r>
      <w:r w:rsidRPr="00FA272F">
        <w:rPr>
          <w:rFonts w:ascii="Calibri" w:hAnsi="Calibri" w:cs="Calibri"/>
        </w:rPr>
        <w:t xml:space="preserve"> (8015), 102–108. https://doi.org/10.1038/s41586-024-07353-9.</w:t>
      </w:r>
    </w:p>
    <w:p w14:paraId="763CBF5C" w14:textId="77777777" w:rsidR="00FA272F" w:rsidRPr="00FA272F" w:rsidRDefault="00FA272F" w:rsidP="00FA272F">
      <w:pPr>
        <w:pStyle w:val="Bibliography"/>
        <w:rPr>
          <w:rFonts w:ascii="Calibri" w:hAnsi="Calibri" w:cs="Calibri"/>
        </w:rPr>
      </w:pPr>
      <w:r w:rsidRPr="00FA272F">
        <w:rPr>
          <w:rFonts w:ascii="Calibri" w:hAnsi="Calibri" w:cs="Calibri"/>
        </w:rPr>
        <w:t>(12)</w:t>
      </w:r>
      <w:r w:rsidRPr="00FA272F">
        <w:rPr>
          <w:rFonts w:ascii="Calibri" w:hAnsi="Calibri" w:cs="Calibri"/>
        </w:rPr>
        <w:tab/>
        <w:t xml:space="preserve">Renom-Carrasco, M.; Lefort, L. Ligand Libraries for High Throughput Screening of Homogeneous Catalysts. </w:t>
      </w:r>
      <w:r w:rsidRPr="00FA272F">
        <w:rPr>
          <w:rFonts w:ascii="Calibri" w:hAnsi="Calibri" w:cs="Calibri"/>
          <w:i/>
          <w:iCs/>
        </w:rPr>
        <w:t>Chem. Soc. Rev.</w:t>
      </w:r>
      <w:r w:rsidRPr="00FA272F">
        <w:rPr>
          <w:rFonts w:ascii="Calibri" w:hAnsi="Calibri" w:cs="Calibri"/>
        </w:rPr>
        <w:t xml:space="preserve"> </w:t>
      </w:r>
      <w:r w:rsidRPr="00FA272F">
        <w:rPr>
          <w:rFonts w:ascii="Calibri" w:hAnsi="Calibri" w:cs="Calibri"/>
          <w:b/>
          <w:bCs/>
        </w:rPr>
        <w:t>2018</w:t>
      </w:r>
      <w:r w:rsidRPr="00FA272F">
        <w:rPr>
          <w:rFonts w:ascii="Calibri" w:hAnsi="Calibri" w:cs="Calibri"/>
        </w:rPr>
        <w:t xml:space="preserve">, </w:t>
      </w:r>
      <w:r w:rsidRPr="00FA272F">
        <w:rPr>
          <w:rFonts w:ascii="Calibri" w:hAnsi="Calibri" w:cs="Calibri"/>
          <w:i/>
          <w:iCs/>
        </w:rPr>
        <w:t>47</w:t>
      </w:r>
      <w:r w:rsidRPr="00FA272F">
        <w:rPr>
          <w:rFonts w:ascii="Calibri" w:hAnsi="Calibri" w:cs="Calibri"/>
        </w:rPr>
        <w:t xml:space="preserve"> (13), 5038–5060. https://doi.org/10.1039/C7CS00844A.</w:t>
      </w:r>
    </w:p>
    <w:p w14:paraId="138627C2" w14:textId="77777777" w:rsidR="00FA272F" w:rsidRPr="00FA272F" w:rsidRDefault="00FA272F" w:rsidP="00FA272F">
      <w:pPr>
        <w:pStyle w:val="Bibliography"/>
        <w:rPr>
          <w:rFonts w:ascii="Calibri" w:hAnsi="Calibri" w:cs="Calibri"/>
        </w:rPr>
      </w:pPr>
      <w:r w:rsidRPr="00FA272F">
        <w:rPr>
          <w:rFonts w:ascii="Calibri" w:hAnsi="Calibri" w:cs="Calibri"/>
        </w:rPr>
        <w:t>(13)</w:t>
      </w:r>
      <w:r w:rsidRPr="00FA272F">
        <w:rPr>
          <w:rFonts w:ascii="Calibri" w:hAnsi="Calibri" w:cs="Calibri"/>
        </w:rPr>
        <w:tab/>
        <w:t xml:space="preserve">Burger, B.; Maffettone, P. M.; Gusev, V. V.; Aitchison, C. M.; Bai, Y.; Wang, X.; Li, X.; Alston, B. M.; Li, B.; Clowes, R.; Rankin, N.; Harris, B.; Sprick, R. S.; Cooper, A. I. A Mobile Robotic Chemist. </w:t>
      </w:r>
      <w:r w:rsidRPr="00FA272F">
        <w:rPr>
          <w:rFonts w:ascii="Calibri" w:hAnsi="Calibri" w:cs="Calibri"/>
          <w:i/>
          <w:iCs/>
        </w:rPr>
        <w:t>Nature</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583</w:t>
      </w:r>
      <w:r w:rsidRPr="00FA272F">
        <w:rPr>
          <w:rFonts w:ascii="Calibri" w:hAnsi="Calibri" w:cs="Calibri"/>
        </w:rPr>
        <w:t xml:space="preserve"> (7815), 237–241. https://doi.org/10.1038/s41586-020-2442-2.</w:t>
      </w:r>
    </w:p>
    <w:p w14:paraId="1CAFF05B" w14:textId="77777777" w:rsidR="00FA272F" w:rsidRPr="00FA272F" w:rsidRDefault="00FA272F" w:rsidP="00FA272F">
      <w:pPr>
        <w:pStyle w:val="Bibliography"/>
        <w:rPr>
          <w:rFonts w:ascii="Calibri" w:hAnsi="Calibri" w:cs="Calibri"/>
        </w:rPr>
      </w:pPr>
      <w:r w:rsidRPr="00FA272F">
        <w:rPr>
          <w:rFonts w:ascii="Calibri" w:hAnsi="Calibri" w:cs="Calibri"/>
        </w:rPr>
        <w:lastRenderedPageBreak/>
        <w:t>(14)</w:t>
      </w:r>
      <w:r w:rsidRPr="00FA272F">
        <w:rPr>
          <w:rFonts w:ascii="Calibri" w:hAnsi="Calibri" w:cs="Calibri"/>
        </w:rPr>
        <w:tab/>
        <w:t xml:space="preserve">Li, X.; Che, Y.; Chen, L.; Liu, T.; Wang, K.; Liu, L.; Yang, H.; Pyzer-Knapp, E. O.; Cooper, A. I. Sequential Closed-Loop Bayesian Optimization as a Guide for Organic Molecular Metallophotocatalyst Formulation Discovery.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1–9. https://doi.org/10.1038/s41557-024-01546-5.</w:t>
      </w:r>
    </w:p>
    <w:p w14:paraId="24A49359" w14:textId="77777777" w:rsidR="00FA272F" w:rsidRPr="00FA272F" w:rsidRDefault="00FA272F" w:rsidP="00FA272F">
      <w:pPr>
        <w:pStyle w:val="Bibliography"/>
        <w:rPr>
          <w:rFonts w:ascii="Calibri" w:hAnsi="Calibri" w:cs="Calibri"/>
        </w:rPr>
      </w:pPr>
      <w:r w:rsidRPr="00FA272F">
        <w:rPr>
          <w:rFonts w:ascii="Calibri" w:hAnsi="Calibri" w:cs="Calibri"/>
        </w:rPr>
        <w:t>(15)</w:t>
      </w:r>
      <w:r w:rsidRPr="00FA272F">
        <w:rPr>
          <w:rFonts w:ascii="Calibri" w:hAnsi="Calibri" w:cs="Calibri"/>
        </w:rPr>
        <w:tab/>
        <w:t xml:space="preserve">Rodríguez-Pérez, R.; Bajorath, J. Interpretation of Compound Activity Predictions from Complex Machine Learning Models Using Local Approximations and Shapley Values. </w:t>
      </w:r>
      <w:r w:rsidRPr="00FA272F">
        <w:rPr>
          <w:rFonts w:ascii="Calibri" w:hAnsi="Calibri" w:cs="Calibri"/>
          <w:i/>
          <w:iCs/>
        </w:rPr>
        <w:t>J. Med. Chem.</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63</w:t>
      </w:r>
      <w:r w:rsidRPr="00FA272F">
        <w:rPr>
          <w:rFonts w:ascii="Calibri" w:hAnsi="Calibri" w:cs="Calibri"/>
        </w:rPr>
        <w:t xml:space="preserve"> (16), 8761–8777. https://doi.org/10.1021/acs.jmedchem.9b01101.</w:t>
      </w:r>
    </w:p>
    <w:p w14:paraId="58B59153" w14:textId="77777777" w:rsidR="00FA272F" w:rsidRPr="00FA272F" w:rsidRDefault="00FA272F" w:rsidP="00FA272F">
      <w:pPr>
        <w:pStyle w:val="Bibliography"/>
        <w:rPr>
          <w:rFonts w:ascii="Calibri" w:hAnsi="Calibri" w:cs="Calibri"/>
        </w:rPr>
      </w:pPr>
      <w:r w:rsidRPr="00FA272F">
        <w:rPr>
          <w:rFonts w:ascii="Calibri" w:hAnsi="Calibri" w:cs="Calibri"/>
        </w:rPr>
        <w:t>(16)</w:t>
      </w:r>
      <w:r w:rsidRPr="00FA272F">
        <w:rPr>
          <w:rFonts w:ascii="Calibri" w:hAnsi="Calibri" w:cs="Calibri"/>
        </w:rPr>
        <w:tab/>
        <w:t xml:space="preserve">Beker, W.; Roszak, R.; Wołos, A.; Angello, N. H.; Rathore, V.; Burke, M. D.; Grzybowski, B. A. Machine Learning May Sometimes Simply Capture Literature Popularity Trends: A Case Study of Heterocyclic Suzuki–Miyaura Coupling.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2022</w:t>
      </w:r>
      <w:r w:rsidRPr="00FA272F">
        <w:rPr>
          <w:rFonts w:ascii="Calibri" w:hAnsi="Calibri" w:cs="Calibri"/>
        </w:rPr>
        <w:t xml:space="preserve">, </w:t>
      </w:r>
      <w:r w:rsidRPr="00FA272F">
        <w:rPr>
          <w:rFonts w:ascii="Calibri" w:hAnsi="Calibri" w:cs="Calibri"/>
          <w:i/>
          <w:iCs/>
        </w:rPr>
        <w:t>144</w:t>
      </w:r>
      <w:r w:rsidRPr="00FA272F">
        <w:rPr>
          <w:rFonts w:ascii="Calibri" w:hAnsi="Calibri" w:cs="Calibri"/>
        </w:rPr>
        <w:t xml:space="preserve"> (11), 4819–4827. https://doi.org/10.1021/jacs.1c12005.</w:t>
      </w:r>
    </w:p>
    <w:p w14:paraId="48950EBE" w14:textId="77777777" w:rsidR="00FA272F" w:rsidRPr="00FA272F" w:rsidRDefault="00FA272F" w:rsidP="00FA272F">
      <w:pPr>
        <w:pStyle w:val="Bibliography"/>
        <w:rPr>
          <w:rFonts w:ascii="Calibri" w:hAnsi="Calibri" w:cs="Calibri"/>
        </w:rPr>
      </w:pPr>
      <w:r w:rsidRPr="00FA272F">
        <w:rPr>
          <w:rFonts w:ascii="Calibri" w:hAnsi="Calibri" w:cs="Calibri"/>
        </w:rPr>
        <w:t>(17)</w:t>
      </w:r>
      <w:r w:rsidRPr="00FA272F">
        <w:rPr>
          <w:rFonts w:ascii="Calibri" w:hAnsi="Calibri" w:cs="Calibri"/>
        </w:rPr>
        <w:tab/>
        <w:t xml:space="preserve">Artrith, N.; Butler, K.; Coudert, F.-X.; Han, S.; Isayev, O.; Jain, A.; Walsh, A. Best Practices in Machine Learning for Chemistry.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13</w:t>
      </w:r>
      <w:r w:rsidRPr="00FA272F">
        <w:rPr>
          <w:rFonts w:ascii="Calibri" w:hAnsi="Calibri" w:cs="Calibri"/>
        </w:rPr>
        <w:t>, 505–508. https://doi.org/10.1038/s41557-021-00716-z.</w:t>
      </w:r>
    </w:p>
    <w:p w14:paraId="196376F4" w14:textId="77777777" w:rsidR="00FA272F" w:rsidRPr="00FA272F" w:rsidRDefault="00FA272F" w:rsidP="00FA272F">
      <w:pPr>
        <w:pStyle w:val="Bibliography"/>
        <w:rPr>
          <w:rFonts w:ascii="Calibri" w:hAnsi="Calibri" w:cs="Calibri"/>
        </w:rPr>
      </w:pPr>
      <w:r w:rsidRPr="00FA272F">
        <w:rPr>
          <w:rFonts w:ascii="Calibri" w:hAnsi="Calibri" w:cs="Calibri"/>
        </w:rPr>
        <w:t>(18)</w:t>
      </w:r>
      <w:r w:rsidRPr="00FA272F">
        <w:rPr>
          <w:rFonts w:ascii="Calibri" w:hAnsi="Calibri" w:cs="Calibri"/>
        </w:rPr>
        <w:tab/>
        <w:t xml:space="preserve">Goral, V.; Nelen, M. I.; Eliseev, A. V.; Lehn, J.-M. Double-Level “Orthogonal” Dynamic Combinatorial Libraries on Transition Metal Template. </w:t>
      </w:r>
      <w:r w:rsidRPr="00FA272F">
        <w:rPr>
          <w:rFonts w:ascii="Calibri" w:hAnsi="Calibri" w:cs="Calibri"/>
          <w:i/>
          <w:iCs/>
        </w:rPr>
        <w:t>Proc. Natl. Acad. Sci.</w:t>
      </w:r>
      <w:r w:rsidRPr="00FA272F">
        <w:rPr>
          <w:rFonts w:ascii="Calibri" w:hAnsi="Calibri" w:cs="Calibri"/>
        </w:rPr>
        <w:t xml:space="preserve"> </w:t>
      </w:r>
      <w:r w:rsidRPr="00FA272F">
        <w:rPr>
          <w:rFonts w:ascii="Calibri" w:hAnsi="Calibri" w:cs="Calibri"/>
          <w:b/>
          <w:bCs/>
        </w:rPr>
        <w:t>2001</w:t>
      </w:r>
      <w:r w:rsidRPr="00FA272F">
        <w:rPr>
          <w:rFonts w:ascii="Calibri" w:hAnsi="Calibri" w:cs="Calibri"/>
        </w:rPr>
        <w:t xml:space="preserve">, </w:t>
      </w:r>
      <w:r w:rsidRPr="00FA272F">
        <w:rPr>
          <w:rFonts w:ascii="Calibri" w:hAnsi="Calibri" w:cs="Calibri"/>
          <w:i/>
          <w:iCs/>
        </w:rPr>
        <w:t>98</w:t>
      </w:r>
      <w:r w:rsidRPr="00FA272F">
        <w:rPr>
          <w:rFonts w:ascii="Calibri" w:hAnsi="Calibri" w:cs="Calibri"/>
        </w:rPr>
        <w:t xml:space="preserve"> (4), 1347–1352. https://doi.org/10.1073/pnas.98.4.1347.</w:t>
      </w:r>
    </w:p>
    <w:p w14:paraId="17D71FA6" w14:textId="77777777" w:rsidR="00FA272F" w:rsidRPr="00FA272F" w:rsidRDefault="00FA272F" w:rsidP="00FA272F">
      <w:pPr>
        <w:pStyle w:val="Bibliography"/>
        <w:rPr>
          <w:rFonts w:ascii="Calibri" w:hAnsi="Calibri" w:cs="Calibri"/>
        </w:rPr>
      </w:pPr>
      <w:r w:rsidRPr="00FA272F">
        <w:rPr>
          <w:rFonts w:ascii="Calibri" w:hAnsi="Calibri" w:cs="Calibri"/>
        </w:rPr>
        <w:t>(19)</w:t>
      </w:r>
      <w:r w:rsidRPr="00FA272F">
        <w:rPr>
          <w:rFonts w:ascii="Calibri" w:hAnsi="Calibri" w:cs="Calibri"/>
        </w:rPr>
        <w:tab/>
        <w:t xml:space="preserve">Safont-Sempere, M. M.; Fernández, G.; Würthner, F. Self-Sorting Phenomena in Complex Supramolecular Systems.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2011</w:t>
      </w:r>
      <w:r w:rsidRPr="00FA272F">
        <w:rPr>
          <w:rFonts w:ascii="Calibri" w:hAnsi="Calibri" w:cs="Calibri"/>
        </w:rPr>
        <w:t xml:space="preserve">, </w:t>
      </w:r>
      <w:r w:rsidRPr="00FA272F">
        <w:rPr>
          <w:rFonts w:ascii="Calibri" w:hAnsi="Calibri" w:cs="Calibri"/>
          <w:i/>
          <w:iCs/>
        </w:rPr>
        <w:t>111</w:t>
      </w:r>
      <w:r w:rsidRPr="00FA272F">
        <w:rPr>
          <w:rFonts w:ascii="Calibri" w:hAnsi="Calibri" w:cs="Calibri"/>
        </w:rPr>
        <w:t xml:space="preserve"> (9), 5784–5814. https://doi.org/10.1021/cr100357h.</w:t>
      </w:r>
    </w:p>
    <w:p w14:paraId="32E5CED7" w14:textId="77777777" w:rsidR="00FA272F" w:rsidRPr="00FA272F" w:rsidRDefault="00FA272F" w:rsidP="00FA272F">
      <w:pPr>
        <w:pStyle w:val="Bibliography"/>
        <w:rPr>
          <w:rFonts w:ascii="Calibri" w:hAnsi="Calibri" w:cs="Calibri"/>
        </w:rPr>
      </w:pPr>
      <w:r w:rsidRPr="00FA272F">
        <w:rPr>
          <w:rFonts w:ascii="Calibri" w:hAnsi="Calibri" w:cs="Calibri"/>
        </w:rPr>
        <w:t>(20)</w:t>
      </w:r>
      <w:r w:rsidRPr="00FA272F">
        <w:rPr>
          <w:rFonts w:ascii="Calibri" w:hAnsi="Calibri" w:cs="Calibri"/>
        </w:rPr>
        <w:tab/>
      </w:r>
      <w:r w:rsidRPr="00FA272F">
        <w:rPr>
          <w:rFonts w:ascii="Calibri" w:hAnsi="Calibri" w:cs="Calibri"/>
          <w:i/>
          <w:iCs/>
        </w:rPr>
        <w:t>Supramolecular chemistry and self-assembly</w:t>
      </w:r>
      <w:r w:rsidRPr="00FA272F">
        <w:rPr>
          <w:rFonts w:ascii="Calibri" w:hAnsi="Calibri" w:cs="Calibri"/>
        </w:rPr>
        <w:t>. https://doi.org/10.1073/pnas.062524299.</w:t>
      </w:r>
    </w:p>
    <w:p w14:paraId="353CD60A" w14:textId="77777777" w:rsidR="00FA272F" w:rsidRPr="00FA272F" w:rsidRDefault="00FA272F" w:rsidP="00FA272F">
      <w:pPr>
        <w:pStyle w:val="Bibliography"/>
        <w:rPr>
          <w:rFonts w:ascii="Calibri" w:hAnsi="Calibri" w:cs="Calibri"/>
        </w:rPr>
      </w:pPr>
      <w:r w:rsidRPr="00FA272F">
        <w:rPr>
          <w:rFonts w:ascii="Calibri" w:hAnsi="Calibri" w:cs="Calibri"/>
        </w:rPr>
        <w:t>(21)</w:t>
      </w:r>
      <w:r w:rsidRPr="00FA272F">
        <w:rPr>
          <w:rFonts w:ascii="Calibri" w:hAnsi="Calibri" w:cs="Calibri"/>
        </w:rPr>
        <w:tab/>
        <w:t xml:space="preserve">Collins, N.; Stout, D.; Lim, J.-P.; Malerich, J. P.; White, J. D.; Madrid, P. B.; Latendresse, M.; Krieger, D.; Szeto, J.; Vu, V.-A.; Rucker, K.; Deleo, M.; Gorfu, Y.; Krummenacker, M.; Hokama, L. A.; Karp, P.; Mallya, S. Fully Automated Chemical Synthesis: Toward the Universal Synthesizer. </w:t>
      </w:r>
      <w:r w:rsidRPr="00FA272F">
        <w:rPr>
          <w:rFonts w:ascii="Calibri" w:hAnsi="Calibri" w:cs="Calibri"/>
          <w:i/>
          <w:iCs/>
        </w:rPr>
        <w:t>Org. Process Res. Dev.</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24</w:t>
      </w:r>
      <w:r w:rsidRPr="00FA272F">
        <w:rPr>
          <w:rFonts w:ascii="Calibri" w:hAnsi="Calibri" w:cs="Calibri"/>
        </w:rPr>
        <w:t xml:space="preserve"> (10), 2064–2077. https://doi.org/10.1021/acs.oprd.0c00143.</w:t>
      </w:r>
    </w:p>
    <w:p w14:paraId="79EBFF7E" w14:textId="77777777" w:rsidR="00FA272F" w:rsidRPr="00FA272F" w:rsidRDefault="00FA272F" w:rsidP="00FA272F">
      <w:pPr>
        <w:pStyle w:val="Bibliography"/>
        <w:rPr>
          <w:rFonts w:ascii="Calibri" w:hAnsi="Calibri" w:cs="Calibri"/>
        </w:rPr>
      </w:pPr>
      <w:r w:rsidRPr="00FA272F">
        <w:rPr>
          <w:rFonts w:ascii="Calibri" w:hAnsi="Calibri" w:cs="Calibri"/>
        </w:rPr>
        <w:t>(22)</w:t>
      </w:r>
      <w:r w:rsidRPr="00FA272F">
        <w:rPr>
          <w:rFonts w:ascii="Calibri" w:hAnsi="Calibri" w:cs="Calibri"/>
        </w:rPr>
        <w:tab/>
        <w:t xml:space="preserve">Manzano, J. S.; Hou, W.; Zalesskiy, S. S.; Frei, P.; Wang, H.; Kitson, P. J.; Cronin, L. An Autonomous Portable Platform for Universal Chemical Synthesis.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2022</w:t>
      </w:r>
      <w:r w:rsidRPr="00FA272F">
        <w:rPr>
          <w:rFonts w:ascii="Calibri" w:hAnsi="Calibri" w:cs="Calibri"/>
        </w:rPr>
        <w:t xml:space="preserve">, </w:t>
      </w:r>
      <w:r w:rsidRPr="00FA272F">
        <w:rPr>
          <w:rFonts w:ascii="Calibri" w:hAnsi="Calibri" w:cs="Calibri"/>
          <w:i/>
          <w:iCs/>
        </w:rPr>
        <w:t>14</w:t>
      </w:r>
      <w:r w:rsidRPr="00FA272F">
        <w:rPr>
          <w:rFonts w:ascii="Calibri" w:hAnsi="Calibri" w:cs="Calibri"/>
        </w:rPr>
        <w:t xml:space="preserve"> (11), 1311–1318. https://doi.org/10.1038/s41557-022-01016-w.</w:t>
      </w:r>
    </w:p>
    <w:p w14:paraId="6DB57803" w14:textId="77777777" w:rsidR="00FA272F" w:rsidRPr="00FA272F" w:rsidRDefault="00FA272F" w:rsidP="00FA272F">
      <w:pPr>
        <w:pStyle w:val="Bibliography"/>
        <w:rPr>
          <w:rFonts w:ascii="Calibri" w:hAnsi="Calibri" w:cs="Calibri"/>
        </w:rPr>
      </w:pPr>
      <w:r w:rsidRPr="00FA272F">
        <w:rPr>
          <w:rFonts w:ascii="Calibri" w:hAnsi="Calibri" w:cs="Calibri"/>
        </w:rPr>
        <w:t>(23)</w:t>
      </w:r>
      <w:r w:rsidRPr="00FA272F">
        <w:rPr>
          <w:rFonts w:ascii="Calibri" w:hAnsi="Calibri" w:cs="Calibri"/>
        </w:rPr>
        <w:tab/>
        <w:t xml:space="preserve">van Dam, A.; van Schendel, R.; Gangarapu, S.; Zuilhof, H.; Smulders, M. M. J. DFT Study of Imine-Exchange Reactions in Iron(II)-Coordinated Pincers. </w:t>
      </w:r>
      <w:r w:rsidRPr="00FA272F">
        <w:rPr>
          <w:rFonts w:ascii="Calibri" w:hAnsi="Calibri" w:cs="Calibri"/>
          <w:i/>
          <w:iCs/>
        </w:rPr>
        <w:t>Chem. – Eur. J.</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29</w:t>
      </w:r>
      <w:r w:rsidRPr="00FA272F">
        <w:rPr>
          <w:rFonts w:ascii="Calibri" w:hAnsi="Calibri" w:cs="Calibri"/>
        </w:rPr>
        <w:t xml:space="preserve"> (61), e202301795. https://doi.org/10.1002/chem.202301795.</w:t>
      </w:r>
    </w:p>
    <w:p w14:paraId="65C9F303" w14:textId="77777777" w:rsidR="00FA272F" w:rsidRPr="00FA272F" w:rsidRDefault="00FA272F" w:rsidP="00FA272F">
      <w:pPr>
        <w:pStyle w:val="Bibliography"/>
        <w:rPr>
          <w:rFonts w:ascii="Calibri" w:hAnsi="Calibri" w:cs="Calibri"/>
        </w:rPr>
      </w:pPr>
      <w:r w:rsidRPr="00FA272F">
        <w:rPr>
          <w:rFonts w:ascii="Calibri" w:hAnsi="Calibri" w:cs="Calibri"/>
        </w:rPr>
        <w:t>(24)</w:t>
      </w:r>
      <w:r w:rsidRPr="00FA272F">
        <w:rPr>
          <w:rFonts w:ascii="Calibri" w:hAnsi="Calibri" w:cs="Calibri"/>
        </w:rPr>
        <w:tab/>
        <w:t xml:space="preserve">Ayme, J.-F.; Beves, J. E.; Campbell, C. J.; Leigh, D. A. Probing the Dynamics of the Imine-Based Pentafoil Knot and Pentameric Circular Helicate Assembly.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2019</w:t>
      </w:r>
      <w:r w:rsidRPr="00FA272F">
        <w:rPr>
          <w:rFonts w:ascii="Calibri" w:hAnsi="Calibri" w:cs="Calibri"/>
        </w:rPr>
        <w:t xml:space="preserve">, </w:t>
      </w:r>
      <w:r w:rsidRPr="00FA272F">
        <w:rPr>
          <w:rFonts w:ascii="Calibri" w:hAnsi="Calibri" w:cs="Calibri"/>
          <w:i/>
          <w:iCs/>
        </w:rPr>
        <w:t>141</w:t>
      </w:r>
      <w:r w:rsidRPr="00FA272F">
        <w:rPr>
          <w:rFonts w:ascii="Calibri" w:hAnsi="Calibri" w:cs="Calibri"/>
        </w:rPr>
        <w:t xml:space="preserve"> (8), 3605–3612. https://doi.org/10.1021/jacs.8b12800.</w:t>
      </w:r>
    </w:p>
    <w:p w14:paraId="0F7CB7E6" w14:textId="77777777" w:rsidR="00FA272F" w:rsidRPr="00FA272F" w:rsidRDefault="00FA272F" w:rsidP="00FA272F">
      <w:pPr>
        <w:pStyle w:val="Bibliography"/>
        <w:rPr>
          <w:rFonts w:ascii="Calibri" w:hAnsi="Calibri" w:cs="Calibri"/>
        </w:rPr>
      </w:pPr>
      <w:r w:rsidRPr="00FA272F">
        <w:rPr>
          <w:rFonts w:ascii="Calibri" w:hAnsi="Calibri" w:cs="Calibri"/>
        </w:rPr>
        <w:t>(25)</w:t>
      </w:r>
      <w:r w:rsidRPr="00FA272F">
        <w:rPr>
          <w:rFonts w:ascii="Calibri" w:hAnsi="Calibri" w:cs="Calibri"/>
        </w:rPr>
        <w:tab/>
        <w:t xml:space="preserve">Ayme, J.-F.; Lehn, J.-M.; Bailly, C.; Karmazin, L. Simultaneous Generation of a [2 × 2] Grid-Like Complex and a Linear Double Helicate: A Three-Level Self-Sorting Process.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142</w:t>
      </w:r>
      <w:r w:rsidRPr="00FA272F">
        <w:rPr>
          <w:rFonts w:ascii="Calibri" w:hAnsi="Calibri" w:cs="Calibri"/>
        </w:rPr>
        <w:t xml:space="preserve"> (12), 5819–5824. https://doi.org/10.1021/jacs.0c00896.</w:t>
      </w:r>
    </w:p>
    <w:p w14:paraId="3EA7A50F" w14:textId="77777777" w:rsidR="00FA272F" w:rsidRPr="00FA272F" w:rsidRDefault="00FA272F" w:rsidP="00FA272F">
      <w:pPr>
        <w:pStyle w:val="Bibliography"/>
        <w:rPr>
          <w:rFonts w:ascii="Calibri" w:hAnsi="Calibri" w:cs="Calibri"/>
        </w:rPr>
      </w:pPr>
      <w:r w:rsidRPr="00FA272F">
        <w:rPr>
          <w:rFonts w:ascii="Calibri" w:hAnsi="Calibri" w:cs="Calibri"/>
        </w:rPr>
        <w:t>(26)</w:t>
      </w:r>
      <w:r w:rsidRPr="00FA272F">
        <w:rPr>
          <w:rFonts w:ascii="Calibri" w:hAnsi="Calibri" w:cs="Calibri"/>
        </w:rPr>
        <w:tab/>
        <w:t xml:space="preserve">Bennett, K. J.; Bates, A. L.; Carolan, A. N.; Jones, S. B.; Lee, H.-S.; Hancock, R. D. Complexation of Lanthanide(III) and Yttrium(III) Cations with Terpyridyl, Dipyridoacridine, and 1,10-Phenanthroline in Aqueous Solution. Importance of Covalence in Metal–Ligand Bonding in Complexes of Lanthanides with Nitrogen Donor Ligands. </w:t>
      </w:r>
      <w:r w:rsidRPr="00FA272F">
        <w:rPr>
          <w:rFonts w:ascii="Calibri" w:hAnsi="Calibri" w:cs="Calibri"/>
          <w:i/>
          <w:iCs/>
        </w:rPr>
        <w:t>Inorganica Chim. Acta</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557</w:t>
      </w:r>
      <w:r w:rsidRPr="00FA272F">
        <w:rPr>
          <w:rFonts w:ascii="Calibri" w:hAnsi="Calibri" w:cs="Calibri"/>
        </w:rPr>
        <w:t>, 121669. https://doi.org/10.1016/j.ica.2023.121669.</w:t>
      </w:r>
    </w:p>
    <w:p w14:paraId="4073F442" w14:textId="77777777" w:rsidR="00FA272F" w:rsidRPr="00FA272F" w:rsidRDefault="00FA272F" w:rsidP="00FA272F">
      <w:pPr>
        <w:pStyle w:val="Bibliography"/>
        <w:rPr>
          <w:rFonts w:ascii="Calibri" w:hAnsi="Calibri" w:cs="Calibri"/>
        </w:rPr>
      </w:pPr>
      <w:r w:rsidRPr="00FA272F">
        <w:rPr>
          <w:rFonts w:ascii="Calibri" w:hAnsi="Calibri" w:cs="Calibri"/>
        </w:rPr>
        <w:t>(27)</w:t>
      </w:r>
      <w:r w:rsidRPr="00FA272F">
        <w:rPr>
          <w:rFonts w:ascii="Calibri" w:hAnsi="Calibri" w:cs="Calibri"/>
        </w:rPr>
        <w:tab/>
        <w:t>Neese, F. (2012) The ORCA Program System, Wiley Interdiscip.</w:t>
      </w:r>
    </w:p>
    <w:p w14:paraId="3B6E7094" w14:textId="77777777" w:rsidR="00FA272F" w:rsidRPr="00FA272F" w:rsidRDefault="00FA272F" w:rsidP="00FA272F">
      <w:pPr>
        <w:pStyle w:val="Bibliography"/>
        <w:rPr>
          <w:rFonts w:ascii="Calibri" w:hAnsi="Calibri" w:cs="Calibri"/>
        </w:rPr>
      </w:pPr>
      <w:r w:rsidRPr="00FA272F">
        <w:rPr>
          <w:rFonts w:ascii="Calibri" w:hAnsi="Calibri" w:cs="Calibri"/>
        </w:rPr>
        <w:t>(28)</w:t>
      </w:r>
      <w:r w:rsidRPr="00FA272F">
        <w:rPr>
          <w:rFonts w:ascii="Calibri" w:hAnsi="Calibri" w:cs="Calibri"/>
        </w:rPr>
        <w:tab/>
        <w:t>Alexander T. (2024) Orca-Parser 0.2.4.</w:t>
      </w:r>
    </w:p>
    <w:p w14:paraId="5BAC0940" w14:textId="69D5236E" w:rsidR="00044A03" w:rsidRDefault="00D85C05" w:rsidP="00044A03">
      <w:r>
        <w:fldChar w:fldCharType="end"/>
      </w:r>
    </w:p>
    <w:p w14:paraId="1082B822" w14:textId="77777777" w:rsidR="00295495" w:rsidRDefault="00295495" w:rsidP="00044A03"/>
    <w:p w14:paraId="7759BB97" w14:textId="29345D73" w:rsidR="00537DB9" w:rsidRDefault="00537DB9" w:rsidP="00537DB9">
      <w:pPr>
        <w:pStyle w:val="Heading1"/>
      </w:pPr>
      <w:bookmarkStart w:id="239" w:name="_Toc172795321"/>
      <w:r>
        <w:lastRenderedPageBreak/>
        <w:t>Supplementary Information</w:t>
      </w:r>
      <w:bookmarkEnd w:id="239"/>
    </w:p>
    <w:p w14:paraId="63293E19" w14:textId="7AE3EF2B" w:rsidR="006F0910" w:rsidRDefault="00910BFC" w:rsidP="00BB0862">
      <w:r w:rsidRPr="00910BFC">
        <w:rPr>
          <w:noProof/>
        </w:rPr>
        <w:drawing>
          <wp:inline distT="0" distB="0" distL="0" distR="0" wp14:anchorId="71F03584" wp14:editId="5BEC6E92">
            <wp:extent cx="4238517" cy="8492067"/>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96DAC541-7B7A-43D3-8B79-37D633B846F1}">
                          <asvg:svgBlip xmlns:asvg="http://schemas.microsoft.com/office/drawing/2016/SVG/main" r:embed="rId43"/>
                        </a:ext>
                      </a:extLst>
                    </a:blip>
                    <a:srcRect b="67617"/>
                    <a:stretch/>
                  </pic:blipFill>
                  <pic:spPr bwMode="auto">
                    <a:xfrm>
                      <a:off x="0" y="0"/>
                      <a:ext cx="4243828" cy="8502707"/>
                    </a:xfrm>
                    <a:prstGeom prst="rect">
                      <a:avLst/>
                    </a:prstGeom>
                    <a:ln>
                      <a:noFill/>
                    </a:ln>
                    <a:extLst>
                      <a:ext uri="{53640926-AAD7-44D8-BBD7-CCE9431645EC}">
                        <a14:shadowObscured xmlns:a14="http://schemas.microsoft.com/office/drawing/2010/main"/>
                      </a:ext>
                    </a:extLst>
                  </pic:spPr>
                </pic:pic>
              </a:graphicData>
            </a:graphic>
          </wp:inline>
        </w:drawing>
      </w:r>
      <w:r w:rsidR="00402B86">
        <w:tab/>
      </w:r>
    </w:p>
    <w:p w14:paraId="63137A11" w14:textId="77777777" w:rsidR="00591AC8" w:rsidRDefault="00591AC8" w:rsidP="00BB0862"/>
    <w:p w14:paraId="6B36FA7E" w14:textId="7E2A8C27" w:rsidR="00591AC8" w:rsidRDefault="00591AC8" w:rsidP="00BB0862">
      <w:r w:rsidRPr="00591AC8">
        <w:rPr>
          <w:noProof/>
        </w:rPr>
        <w:lastRenderedPageBreak/>
        <w:drawing>
          <wp:inline distT="0" distB="0" distL="0" distR="0" wp14:anchorId="659017FC" wp14:editId="0F70958F">
            <wp:extent cx="4252154" cy="7980446"/>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t="32794" b="36872"/>
                    <a:stretch/>
                  </pic:blipFill>
                  <pic:spPr bwMode="auto">
                    <a:xfrm>
                      <a:off x="0" y="0"/>
                      <a:ext cx="4261884" cy="7998708"/>
                    </a:xfrm>
                    <a:prstGeom prst="rect">
                      <a:avLst/>
                    </a:prstGeom>
                    <a:ln>
                      <a:noFill/>
                    </a:ln>
                    <a:extLst>
                      <a:ext uri="{53640926-AAD7-44D8-BBD7-CCE9431645EC}">
                        <a14:shadowObscured xmlns:a14="http://schemas.microsoft.com/office/drawing/2010/main"/>
                      </a:ext>
                    </a:extLst>
                  </pic:spPr>
                </pic:pic>
              </a:graphicData>
            </a:graphic>
          </wp:inline>
        </w:drawing>
      </w:r>
    </w:p>
    <w:p w14:paraId="414F9FB1" w14:textId="77777777" w:rsidR="00591AC8" w:rsidRPr="00BB0862" w:rsidRDefault="00591AC8" w:rsidP="00BB0862"/>
    <w:p w14:paraId="7753ECC9" w14:textId="77777777" w:rsidR="00624BA8" w:rsidRDefault="0074390B" w:rsidP="00624BA8">
      <w:pPr>
        <w:keepNext/>
        <w:jc w:val="both"/>
      </w:pPr>
      <w:r>
        <w:rPr>
          <w:noProof/>
        </w:rPr>
        <w:lastRenderedPageBreak/>
        <w:drawing>
          <wp:inline distT="0" distB="0" distL="0" distR="0" wp14:anchorId="1DEC1B12" wp14:editId="65E291A2">
            <wp:extent cx="4257040" cy="863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gentLibrary.png"/>
                    <pic:cNvPicPr/>
                  </pic:nvPicPr>
                  <pic:blipFill rotWithShape="1">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rcRect t="67211"/>
                    <a:stretch/>
                  </pic:blipFill>
                  <pic:spPr bwMode="auto">
                    <a:xfrm>
                      <a:off x="0" y="0"/>
                      <a:ext cx="4268665" cy="8660987"/>
                    </a:xfrm>
                    <a:prstGeom prst="rect">
                      <a:avLst/>
                    </a:prstGeom>
                    <a:ln>
                      <a:noFill/>
                    </a:ln>
                    <a:extLst>
                      <a:ext uri="{53640926-AAD7-44D8-BBD7-CCE9431645EC}">
                        <a14:shadowObscured xmlns:a14="http://schemas.microsoft.com/office/drawing/2010/main"/>
                      </a:ext>
                    </a:extLst>
                  </pic:spPr>
                </pic:pic>
              </a:graphicData>
            </a:graphic>
          </wp:inline>
        </w:drawing>
      </w:r>
    </w:p>
    <w:p w14:paraId="2DD10EA6" w14:textId="5083F8B7" w:rsidR="009050ED" w:rsidRDefault="00624BA8" w:rsidP="009050ED">
      <w:pPr>
        <w:pStyle w:val="Caption"/>
        <w:jc w:val="both"/>
      </w:pPr>
      <w:bookmarkStart w:id="240" w:name="_Ref169029093"/>
      <w:r>
        <w:t xml:space="preserve">S </w:t>
      </w:r>
      <w:r w:rsidR="00000000">
        <w:fldChar w:fldCharType="begin"/>
      </w:r>
      <w:r w:rsidR="00000000">
        <w:instrText xml:space="preserve"> SEQ S \* ARABIC </w:instrText>
      </w:r>
      <w:r w:rsidR="00000000">
        <w:fldChar w:fldCharType="separate"/>
      </w:r>
      <w:r w:rsidR="00242E7D">
        <w:rPr>
          <w:noProof/>
        </w:rPr>
        <w:t>1</w:t>
      </w:r>
      <w:r w:rsidR="00000000">
        <w:rPr>
          <w:noProof/>
        </w:rPr>
        <w:fldChar w:fldCharType="end"/>
      </w:r>
      <w:bookmarkEnd w:id="240"/>
      <w:r>
        <w:t>: A</w:t>
      </w:r>
      <w:r w:rsidR="0067698E">
        <w:t xml:space="preserve"> table of reagent names and structures used in the study.</w:t>
      </w:r>
    </w:p>
    <w:tbl>
      <w:tblPr>
        <w:tblStyle w:val="TableGrid"/>
        <w:tblW w:w="0" w:type="auto"/>
        <w:tblLook w:val="0480" w:firstRow="0" w:lastRow="0" w:firstColumn="1" w:lastColumn="0" w:noHBand="0" w:noVBand="1"/>
      </w:tblPr>
      <w:tblGrid>
        <w:gridCol w:w="10456"/>
      </w:tblGrid>
      <w:tr w:rsidR="00E53028" w14:paraId="7670423B" w14:textId="77777777" w:rsidTr="001E37B5">
        <w:tc>
          <w:tcPr>
            <w:tcW w:w="10456" w:type="dxa"/>
          </w:tcPr>
          <w:p w14:paraId="64679FF4" w14:textId="1A6AFA1F" w:rsidR="00E53028" w:rsidRDefault="00E53028" w:rsidP="003D14C2">
            <w:pPr>
              <w:keepNext/>
            </w:pPr>
            <w:r w:rsidRPr="00835EAA">
              <w:lastRenderedPageBreak/>
              <w:t xml:space="preserve">Stock solutions of the metal, aldehyde, and amine </w:t>
            </w:r>
            <w:r>
              <w:t xml:space="preserve">(reagents </w:t>
            </w:r>
            <w:r w:rsidRPr="00835EAA">
              <w:t>present in a combination</w:t>
            </w:r>
            <w:r>
              <w:t>)</w:t>
            </w:r>
            <w:r w:rsidRPr="00835EAA">
              <w:t xml:space="preserve"> were first made. Into a 20mL glass vial</w:t>
            </w:r>
            <w:r>
              <w:t>,</w:t>
            </w:r>
            <w:r w:rsidRPr="00835EAA">
              <w:t xml:space="preserve"> add the appropriate mass of metal to reach a 30mM concentration with 1mL of solvent. Then transfer 1mL of appropriate solvent </w:t>
            </w:r>
            <w:r>
              <w:t xml:space="preserve">into the vial </w:t>
            </w:r>
            <w:r w:rsidRPr="00835EAA">
              <w:t xml:space="preserve">(identified in the solubility screening test - Table 1) and stir </w:t>
            </w:r>
            <w:r>
              <w:t xml:space="preserve">the </w:t>
            </w:r>
            <w:r w:rsidRPr="00835EAA">
              <w:t xml:space="preserve">stock solution for 15 min. In a similar manner, stock solutions for the aldehydes (90mM), and the amine (45mM) were prepared, resulting in a 2:3:6 </w:t>
            </w:r>
            <w:proofErr w:type="spellStart"/>
            <w:r w:rsidRPr="00835EAA">
              <w:t>metal:amine:aldehyde</w:t>
            </w:r>
            <w:proofErr w:type="spellEnd"/>
            <w:r w:rsidRPr="00835EAA">
              <w:t xml:space="preserve"> ratio. 1 mL aliquots of each stock solution was then pipetted into a single 8mL reaction vail</w:t>
            </w:r>
            <w:r w:rsidR="001E37B5">
              <w:t xml:space="preserve"> and sealed</w:t>
            </w:r>
            <w:r w:rsidRPr="00835EAA">
              <w:t xml:space="preserve">. The resulting mixture was </w:t>
            </w:r>
            <w:proofErr w:type="spellStart"/>
            <w:r w:rsidRPr="00835EAA">
              <w:t>reacted</w:t>
            </w:r>
            <w:proofErr w:type="spellEnd"/>
            <w:r w:rsidRPr="00835EAA">
              <w:t xml:space="preserve"> at 60</w:t>
            </w:r>
            <w:r w:rsidRPr="00E53028">
              <w:rPr>
                <w:vertAlign w:val="superscript"/>
              </w:rPr>
              <w:t>O</w:t>
            </w:r>
            <w:r w:rsidRPr="00835EAA">
              <w:t>C for 40h.</w:t>
            </w:r>
          </w:p>
        </w:tc>
      </w:tr>
    </w:tbl>
    <w:p w14:paraId="25A35E4E" w14:textId="18F63C3D" w:rsidR="003D14C2" w:rsidRDefault="003D14C2" w:rsidP="003D14C2">
      <w:pPr>
        <w:pStyle w:val="Caption"/>
      </w:pPr>
      <w:bookmarkStart w:id="241" w:name="_Ref171415699"/>
      <w:r>
        <w:t xml:space="preserve">S </w:t>
      </w:r>
      <w:r w:rsidR="00000000">
        <w:fldChar w:fldCharType="begin"/>
      </w:r>
      <w:r w:rsidR="00000000">
        <w:instrText xml:space="preserve"> SEQ S \* ARABIC </w:instrText>
      </w:r>
      <w:r w:rsidR="00000000">
        <w:fldChar w:fldCharType="separate"/>
      </w:r>
      <w:r w:rsidR="00242E7D">
        <w:rPr>
          <w:noProof/>
        </w:rPr>
        <w:t>2</w:t>
      </w:r>
      <w:r w:rsidR="00000000">
        <w:rPr>
          <w:noProof/>
        </w:rPr>
        <w:fldChar w:fldCharType="end"/>
      </w:r>
      <w:bookmarkEnd w:id="241"/>
      <w:r>
        <w:t>: The synthesis of a generic combination of metal, aldehyde, and amine. This and its steps was automated on a SWING platform for this master’s thesis.</w:t>
      </w:r>
    </w:p>
    <w:p w14:paraId="71C85D03" w14:textId="6B689184" w:rsidR="00161F16" w:rsidRDefault="00161F16" w:rsidP="00161F16">
      <w:pPr>
        <w:keepNext/>
      </w:pPr>
      <w:r>
        <w:rPr>
          <w:noProof/>
        </w:rPr>
        <w:drawing>
          <wp:inline distT="0" distB="0" distL="0" distR="0" wp14:anchorId="6FC04D9B" wp14:editId="0B811EE9">
            <wp:extent cx="6643370" cy="34913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b="6668"/>
                    <a:stretch/>
                  </pic:blipFill>
                  <pic:spPr bwMode="auto">
                    <a:xfrm>
                      <a:off x="0" y="0"/>
                      <a:ext cx="6643370" cy="3491345"/>
                    </a:xfrm>
                    <a:prstGeom prst="rect">
                      <a:avLst/>
                    </a:prstGeom>
                    <a:noFill/>
                    <a:ln>
                      <a:noFill/>
                    </a:ln>
                    <a:extLst>
                      <a:ext uri="{53640926-AAD7-44D8-BBD7-CCE9431645EC}">
                        <a14:shadowObscured xmlns:a14="http://schemas.microsoft.com/office/drawing/2010/main"/>
                      </a:ext>
                    </a:extLst>
                  </pic:spPr>
                </pic:pic>
              </a:graphicData>
            </a:graphic>
          </wp:inline>
        </w:drawing>
      </w:r>
    </w:p>
    <w:p w14:paraId="3F9F5292" w14:textId="7862B768" w:rsidR="007677C8" w:rsidRDefault="00161F16" w:rsidP="007677C8">
      <w:pPr>
        <w:pStyle w:val="Caption"/>
      </w:pPr>
      <w:bookmarkStart w:id="242" w:name="_Ref169166419"/>
      <w:r>
        <w:t xml:space="preserve">S </w:t>
      </w:r>
      <w:r w:rsidR="00000000">
        <w:fldChar w:fldCharType="begin"/>
      </w:r>
      <w:r w:rsidR="00000000">
        <w:instrText xml:space="preserve"> SEQ S \* ARABIC </w:instrText>
      </w:r>
      <w:r w:rsidR="00000000">
        <w:fldChar w:fldCharType="separate"/>
      </w:r>
      <w:r w:rsidR="00242E7D">
        <w:rPr>
          <w:noProof/>
        </w:rPr>
        <w:t>3</w:t>
      </w:r>
      <w:r w:rsidR="00000000">
        <w:rPr>
          <w:noProof/>
        </w:rPr>
        <w:fldChar w:fldCharType="end"/>
      </w:r>
      <w:bookmarkEnd w:id="242"/>
      <w:r>
        <w:t>: The physical setup of the synthesis (</w:t>
      </w:r>
      <w:proofErr w:type="spellStart"/>
      <w:r>
        <w:t>ChemSpeed</w:t>
      </w:r>
      <w:proofErr w:type="spellEnd"/>
      <w:r>
        <w:t xml:space="preserve"> Swing) platform. The relevant areas are marked via an index. </w:t>
      </w:r>
      <w:r w:rsidR="001E79C3">
        <w:t>The above shows the platform ready for a run.</w:t>
      </w:r>
    </w:p>
    <w:tbl>
      <w:tblPr>
        <w:tblStyle w:val="TableGrid"/>
        <w:tblW w:w="10456" w:type="dxa"/>
        <w:tblLook w:val="04A0" w:firstRow="1" w:lastRow="0" w:firstColumn="1" w:lastColumn="0" w:noHBand="0" w:noVBand="1"/>
      </w:tblPr>
      <w:tblGrid>
        <w:gridCol w:w="10456"/>
      </w:tblGrid>
      <w:tr w:rsidR="002654FB" w14:paraId="388AA200" w14:textId="77777777" w:rsidTr="002654FB">
        <w:tc>
          <w:tcPr>
            <w:tcW w:w="10456" w:type="dxa"/>
          </w:tcPr>
          <w:p w14:paraId="2BFD8957" w14:textId="5EA480B1" w:rsidR="002654FB" w:rsidRDefault="002654FB" w:rsidP="002654FB">
            <w:pPr>
              <w:keepNext/>
            </w:pPr>
            <w:r>
              <w:t xml:space="preserve">To make stock solutions add </w:t>
            </w:r>
            <w:r w:rsidRPr="001E37B5">
              <w:t>Iron(II) tetrafluoroborate hexahydrate</w:t>
            </w:r>
            <w:r>
              <w:t xml:space="preserve"> (10.13 mg, 0.03 </w:t>
            </w:r>
            <w:proofErr w:type="spellStart"/>
            <w:r>
              <w:t>mmoles</w:t>
            </w:r>
            <w:proofErr w:type="spellEnd"/>
            <w:r>
              <w:t>, 2)</w:t>
            </w:r>
            <w:r w:rsidRPr="001E37B5">
              <w:t>, 4,4'-Methylenedianiline</w:t>
            </w:r>
            <w:r>
              <w:t xml:space="preserve"> (8.92 mg, 0.045 </w:t>
            </w:r>
            <w:proofErr w:type="spellStart"/>
            <w:r>
              <w:t>mmoles</w:t>
            </w:r>
            <w:proofErr w:type="spellEnd"/>
            <w:r>
              <w:t>, 3)</w:t>
            </w:r>
            <w:r w:rsidRPr="001E37B5">
              <w:t xml:space="preserve">, and 5-Methylpicolinaldehyde </w:t>
            </w:r>
            <w:r>
              <w:t xml:space="preserve">(10.90 mg, 0.09 </w:t>
            </w:r>
            <w:proofErr w:type="spellStart"/>
            <w:r>
              <w:t>mmoles</w:t>
            </w:r>
            <w:proofErr w:type="spellEnd"/>
            <w:r>
              <w:t xml:space="preserve">, 6) into their own 8mL glass vials. Into each stock vial pipette 1 mL of deuterated acetonitrile and stir vials for 15 min. 1mL of all three stock solutions are then transferred into a 8mL glass reaction vial and sealed. </w:t>
            </w:r>
            <w:r w:rsidRPr="00835EAA">
              <w:t xml:space="preserve">The resulting mixture was </w:t>
            </w:r>
            <w:proofErr w:type="spellStart"/>
            <w:r w:rsidRPr="00835EAA">
              <w:t>reacted</w:t>
            </w:r>
            <w:proofErr w:type="spellEnd"/>
            <w:r w:rsidRPr="00835EAA">
              <w:t xml:space="preserve"> at 60</w:t>
            </w:r>
            <w:r w:rsidRPr="00E53028">
              <w:rPr>
                <w:vertAlign w:val="superscript"/>
              </w:rPr>
              <w:t>O</w:t>
            </w:r>
            <w:r w:rsidRPr="00835EAA">
              <w:t>C for 40h.</w:t>
            </w:r>
            <w:r>
              <w:t xml:space="preserve"> This gave 3mL of the final reaction, which was enough to then fully characterise the species (via NMR, MS, and x-ray crystallography).</w:t>
            </w:r>
          </w:p>
        </w:tc>
      </w:tr>
    </w:tbl>
    <w:p w14:paraId="639F8A21" w14:textId="750A00CA" w:rsidR="003F23F9" w:rsidRPr="003F23F9" w:rsidRDefault="002654FB" w:rsidP="002654FB">
      <w:pPr>
        <w:pStyle w:val="Caption"/>
      </w:pPr>
      <w:bookmarkStart w:id="243" w:name="_Ref171418516"/>
      <w:r>
        <w:t xml:space="preserve">S </w:t>
      </w:r>
      <w:r w:rsidR="00000000">
        <w:fldChar w:fldCharType="begin"/>
      </w:r>
      <w:r w:rsidR="00000000">
        <w:instrText xml:space="preserve"> SEQ S \* ARABIC </w:instrText>
      </w:r>
      <w:r w:rsidR="00000000">
        <w:fldChar w:fldCharType="separate"/>
      </w:r>
      <w:r w:rsidR="00242E7D">
        <w:rPr>
          <w:noProof/>
        </w:rPr>
        <w:t>4</w:t>
      </w:r>
      <w:r w:rsidR="00000000">
        <w:rPr>
          <w:noProof/>
        </w:rPr>
        <w:fldChar w:fldCharType="end"/>
      </w:r>
      <w:bookmarkEnd w:id="243"/>
      <w:r>
        <w:t xml:space="preserve">: The manual synthesis of </w:t>
      </w:r>
      <w:r w:rsidR="00CA43F1">
        <w:t>[Fe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t>. This reaction sample was used to fully characterise the formed product of standard reaction.</w:t>
      </w:r>
    </w:p>
    <w:p w14:paraId="21A4E019" w14:textId="77777777" w:rsidR="007677C8" w:rsidRDefault="007677C8" w:rsidP="007677C8">
      <w:pPr>
        <w:keepNext/>
      </w:pPr>
      <w:r>
        <w:rPr>
          <w:noProof/>
        </w:rPr>
        <w:lastRenderedPageBreak/>
        <w:drawing>
          <wp:inline distT="0" distB="0" distL="0" distR="0" wp14:anchorId="3C3A22AE" wp14:editId="64B811F2">
            <wp:extent cx="5618390" cy="4015237"/>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18390" cy="4015237"/>
                    </a:xfrm>
                    <a:prstGeom prst="rect">
                      <a:avLst/>
                    </a:prstGeom>
                    <a:noFill/>
                    <a:ln>
                      <a:noFill/>
                    </a:ln>
                  </pic:spPr>
                </pic:pic>
              </a:graphicData>
            </a:graphic>
          </wp:inline>
        </w:drawing>
      </w:r>
    </w:p>
    <w:p w14:paraId="6B5CE019" w14:textId="495154BD" w:rsidR="00491443" w:rsidRDefault="007677C8" w:rsidP="00995116">
      <w:pPr>
        <w:pStyle w:val="Caption"/>
        <w:rPr>
          <w:color w:val="FF0000"/>
        </w:rPr>
      </w:pPr>
      <w:r>
        <w:t xml:space="preserve">S </w:t>
      </w:r>
      <w:r w:rsidR="00000000">
        <w:fldChar w:fldCharType="begin"/>
      </w:r>
      <w:r w:rsidR="00000000">
        <w:instrText xml:space="preserve"> SEQ S \* ARABIC </w:instrText>
      </w:r>
      <w:r w:rsidR="00000000">
        <w:fldChar w:fldCharType="separate"/>
      </w:r>
      <w:r w:rsidR="00242E7D">
        <w:rPr>
          <w:noProof/>
        </w:rPr>
        <w:t>5</w:t>
      </w:r>
      <w:r w:rsidR="00000000">
        <w:rPr>
          <w:noProof/>
        </w:rPr>
        <w:fldChar w:fldCharType="end"/>
      </w:r>
      <w:r>
        <w:t>: The Mass spectra of Ag[(22</w:t>
      </w:r>
      <w:r>
        <w:rPr>
          <w:vertAlign w:val="subscript"/>
        </w:rPr>
        <w:t>1</w:t>
      </w:r>
      <w:r>
        <w:t>5</w:t>
      </w:r>
      <w:r>
        <w:rPr>
          <w:vertAlign w:val="subscript"/>
        </w:rPr>
        <w:t>2</w:t>
      </w:r>
      <w:r>
        <w:t>)</w:t>
      </w:r>
      <w:r>
        <w:rPr>
          <w:vertAlign w:val="subscript"/>
        </w:rPr>
        <w:t>2</w:t>
      </w:r>
      <w:r>
        <w:t>]</w:t>
      </w:r>
      <w:r w:rsidR="003F23F9">
        <w:t xml:space="preserve"> in acetonitrile</w:t>
      </w:r>
      <w:r>
        <w:t>. This is the mass spectra of the product formed from the standard reaction (</w:t>
      </w:r>
      <w:r w:rsidRPr="004F60E9">
        <w:t>Iron,</w:t>
      </w:r>
      <w:r>
        <w:t xml:space="preserve"> </w:t>
      </w:r>
      <w:r w:rsidRPr="004F60E9">
        <w:t>4,4'-Methylenedianiline</w:t>
      </w:r>
      <w:r>
        <w:t xml:space="preserve">, and </w:t>
      </w:r>
      <w:r w:rsidRPr="004F60E9">
        <w:t>5-Methylpicolinaldehyde</w:t>
      </w:r>
      <w:r>
        <w:t>)</w:t>
      </w:r>
      <w:r w:rsidR="0001387E">
        <w:t>.</w:t>
      </w:r>
    </w:p>
    <w:p w14:paraId="7D635042" w14:textId="77777777" w:rsidR="00995116" w:rsidRDefault="00995116" w:rsidP="00491443"/>
    <w:p w14:paraId="62755FCE" w14:textId="77777777" w:rsidR="00491443" w:rsidRPr="00491443" w:rsidRDefault="00491443" w:rsidP="00491443"/>
    <w:p w14:paraId="2D452BEF" w14:textId="77777777" w:rsidR="0001387E" w:rsidRDefault="0001387E" w:rsidP="0001387E">
      <w:pPr>
        <w:keepNext/>
      </w:pPr>
      <w:r>
        <w:rPr>
          <w:noProof/>
        </w:rPr>
        <w:drawing>
          <wp:inline distT="0" distB="0" distL="0" distR="0" wp14:anchorId="7924BA35" wp14:editId="64496782">
            <wp:extent cx="6645910" cy="3064643"/>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064643"/>
                    </a:xfrm>
                    <a:prstGeom prst="rect">
                      <a:avLst/>
                    </a:prstGeom>
                    <a:noFill/>
                    <a:ln>
                      <a:noFill/>
                    </a:ln>
                  </pic:spPr>
                </pic:pic>
              </a:graphicData>
            </a:graphic>
          </wp:inline>
        </w:drawing>
      </w:r>
    </w:p>
    <w:p w14:paraId="22886336" w14:textId="0EE7D1CA" w:rsidR="0001387E" w:rsidRDefault="0001387E" w:rsidP="0001387E">
      <w:pPr>
        <w:pStyle w:val="Caption"/>
        <w:rPr>
          <w:color w:val="FF0000"/>
        </w:rPr>
      </w:pPr>
      <w:r>
        <w:t xml:space="preserve">S </w:t>
      </w:r>
      <w:r w:rsidR="00000000">
        <w:fldChar w:fldCharType="begin"/>
      </w:r>
      <w:r w:rsidR="00000000">
        <w:instrText xml:space="preserve"> SEQ S \* ARABIC </w:instrText>
      </w:r>
      <w:r w:rsidR="00000000">
        <w:fldChar w:fldCharType="separate"/>
      </w:r>
      <w:r w:rsidR="00242E7D">
        <w:rPr>
          <w:noProof/>
        </w:rPr>
        <w:t>6</w:t>
      </w:r>
      <w:r w:rsidR="00000000">
        <w:rPr>
          <w:noProof/>
        </w:rPr>
        <w:fldChar w:fldCharType="end"/>
      </w:r>
      <w:r>
        <w:t>: The NMR spectra of</w:t>
      </w:r>
      <w:r w:rsidR="00CA43F1">
        <w:t xml:space="preserve"> [Fe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rsidR="003F23F9">
        <w:t xml:space="preserve"> in deuterated acetonitrile</w:t>
      </w:r>
      <w:r>
        <w:t>. This is the NMR spectra of the product formed from the standard reaction (</w:t>
      </w:r>
      <w:r w:rsidRPr="004F60E9">
        <w:t>Iron,</w:t>
      </w:r>
      <w:r>
        <w:t xml:space="preserve"> </w:t>
      </w:r>
      <w:r w:rsidRPr="004F60E9">
        <w:t>4,4'-Methylenedianiline</w:t>
      </w:r>
      <w:r>
        <w:t xml:space="preserve">, and </w:t>
      </w:r>
      <w:r w:rsidRPr="004F60E9">
        <w:t>5-Methylpicolinaldehyde</w:t>
      </w:r>
      <w:r>
        <w:t xml:space="preserve">). </w:t>
      </w:r>
      <w:r w:rsidRPr="0001387E">
        <w:rPr>
          <w:color w:val="FF0000"/>
        </w:rPr>
        <w:t>(This is the fake spectra</w:t>
      </w:r>
      <w:r>
        <w:rPr>
          <w:color w:val="FF0000"/>
        </w:rPr>
        <w:t xml:space="preserve"> + have a look at how the literature references NMR spectra</w:t>
      </w:r>
      <w:r w:rsidRPr="0001387E">
        <w:rPr>
          <w:color w:val="FF0000"/>
        </w:rPr>
        <w:t>)</w:t>
      </w:r>
    </w:p>
    <w:p w14:paraId="0273E4CC" w14:textId="77777777" w:rsidR="003F23F9" w:rsidRDefault="003F23F9" w:rsidP="003F23F9">
      <w:pPr>
        <w:keepNext/>
      </w:pPr>
      <w:r>
        <w:rPr>
          <w:noProof/>
        </w:rPr>
        <w:lastRenderedPageBreak/>
        <w:drawing>
          <wp:inline distT="0" distB="0" distL="0" distR="0" wp14:anchorId="433799A2" wp14:editId="072E8D48">
            <wp:extent cx="6640195" cy="2834281"/>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640195" cy="2834281"/>
                    </a:xfrm>
                    <a:prstGeom prst="rect">
                      <a:avLst/>
                    </a:prstGeom>
                    <a:noFill/>
                    <a:ln>
                      <a:noFill/>
                    </a:ln>
                  </pic:spPr>
                </pic:pic>
              </a:graphicData>
            </a:graphic>
          </wp:inline>
        </w:drawing>
      </w:r>
    </w:p>
    <w:p w14:paraId="55CF2ED2" w14:textId="43861D75" w:rsidR="0001387E" w:rsidRDefault="003F23F9" w:rsidP="0001387E">
      <w:pPr>
        <w:pStyle w:val="Caption"/>
        <w:rPr>
          <w:color w:val="FF0000"/>
        </w:rPr>
      </w:pPr>
      <w:bookmarkStart w:id="244" w:name="_Ref171418523"/>
      <w:r>
        <w:t xml:space="preserve">S </w:t>
      </w:r>
      <w:r w:rsidR="00000000">
        <w:fldChar w:fldCharType="begin"/>
      </w:r>
      <w:r w:rsidR="00000000">
        <w:instrText xml:space="preserve"> SEQ S \* ARABIC </w:instrText>
      </w:r>
      <w:r w:rsidR="00000000">
        <w:fldChar w:fldCharType="separate"/>
      </w:r>
      <w:r w:rsidR="00242E7D">
        <w:rPr>
          <w:noProof/>
        </w:rPr>
        <w:t>7</w:t>
      </w:r>
      <w:r w:rsidR="00000000">
        <w:rPr>
          <w:noProof/>
        </w:rPr>
        <w:fldChar w:fldCharType="end"/>
      </w:r>
      <w:bookmarkEnd w:id="244"/>
      <w:r>
        <w:t>: The structure of</w:t>
      </w:r>
      <w:r w:rsidR="00CA43F1">
        <w:t xml:space="preserve"> [Fe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t xml:space="preserve"> obtained from x-ray crystallography</w:t>
      </w:r>
      <w:r w:rsidR="00501D63">
        <w:t xml:space="preserve">. Crystals were grown from a vapour diffusion set up with toluene as the precipitant and left </w:t>
      </w:r>
      <w:r w:rsidR="00264CB6">
        <w:t xml:space="preserve">to grow </w:t>
      </w:r>
      <w:r w:rsidR="00501D63">
        <w:t xml:space="preserve">for a week. </w:t>
      </w:r>
    </w:p>
    <w:p w14:paraId="6F00CF3C" w14:textId="77777777" w:rsidR="00A24203" w:rsidRDefault="00A24203" w:rsidP="00A24203">
      <w:pPr>
        <w:keepNext/>
      </w:pPr>
      <w:r>
        <w:rPr>
          <w:noProof/>
        </w:rPr>
        <w:lastRenderedPageBreak/>
        <w:drawing>
          <wp:inline distT="0" distB="0" distL="0" distR="0" wp14:anchorId="704B6CE6" wp14:editId="584E294F">
            <wp:extent cx="6644640" cy="66446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640" cy="6644640"/>
                    </a:xfrm>
                    <a:prstGeom prst="rect">
                      <a:avLst/>
                    </a:prstGeom>
                    <a:noFill/>
                    <a:ln>
                      <a:noFill/>
                    </a:ln>
                  </pic:spPr>
                </pic:pic>
              </a:graphicData>
            </a:graphic>
          </wp:inline>
        </w:drawing>
      </w:r>
    </w:p>
    <w:p w14:paraId="690E8AAD" w14:textId="1A0083F8" w:rsidR="00C851A3" w:rsidRPr="00C851A3" w:rsidRDefault="00A24203" w:rsidP="00C851A3">
      <w:pPr>
        <w:pStyle w:val="Caption"/>
      </w:pPr>
      <w:bookmarkStart w:id="245" w:name="_Ref172042738"/>
      <w:bookmarkStart w:id="246" w:name="_Ref172042732"/>
      <w:r>
        <w:t xml:space="preserve">S </w:t>
      </w:r>
      <w:r w:rsidR="00000000">
        <w:fldChar w:fldCharType="begin"/>
      </w:r>
      <w:r w:rsidR="00000000">
        <w:instrText xml:space="preserve"> SEQ S \* ARABIC </w:instrText>
      </w:r>
      <w:r w:rsidR="00000000">
        <w:fldChar w:fldCharType="separate"/>
      </w:r>
      <w:r w:rsidR="00242E7D">
        <w:rPr>
          <w:noProof/>
        </w:rPr>
        <w:t>8</w:t>
      </w:r>
      <w:r w:rsidR="00000000">
        <w:rPr>
          <w:noProof/>
        </w:rPr>
        <w:fldChar w:fldCharType="end"/>
      </w:r>
      <w:bookmarkEnd w:id="245"/>
      <w:r>
        <w:t>:</w:t>
      </w:r>
      <w:bookmarkEnd w:id="246"/>
      <w:r>
        <w:t xml:space="preserve"> A UMAP dimensionality reduction </w:t>
      </w:r>
      <w:r w:rsidR="00E7571B">
        <w:t>(</w:t>
      </w:r>
      <w:proofErr w:type="spellStart"/>
      <w:r w:rsidR="00E7571B" w:rsidRPr="00E7571B">
        <w:t>n_neighbors</w:t>
      </w:r>
      <w:proofErr w:type="spellEnd"/>
      <w:r w:rsidR="00E7571B" w:rsidRPr="00E7571B">
        <w:t xml:space="preserve"> = 30, </w:t>
      </w:r>
      <w:proofErr w:type="spellStart"/>
      <w:r w:rsidR="00E7571B" w:rsidRPr="00E7571B">
        <w:t>min_dist</w:t>
      </w:r>
      <w:proofErr w:type="spellEnd"/>
      <w:r w:rsidR="00E7571B" w:rsidRPr="00E7571B">
        <w:t>=0.8</w:t>
      </w:r>
      <w:r w:rsidR="00E7571B">
        <w:t xml:space="preserve">) </w:t>
      </w:r>
      <w:r>
        <w:t xml:space="preserve">of the features: </w:t>
      </w:r>
      <w:r w:rsidR="00C851A3">
        <w:t>metal size, the nature of amine, number of rotatable bonds between amines, the enforced angle between amines, the partial charge of carbonyl carbon, the volume of the alpha bulky group and the size of the ring attached to the carbonyl (features selected in section 4.1.1). The types of amines present in a reaction are shown by plot colour.</w:t>
      </w:r>
    </w:p>
    <w:p w14:paraId="3154BCCB" w14:textId="77777777" w:rsidR="00A24203" w:rsidRDefault="00A24203" w:rsidP="00A24203">
      <w:pPr>
        <w:keepNext/>
      </w:pPr>
      <w:r>
        <w:rPr>
          <w:noProof/>
        </w:rPr>
        <w:lastRenderedPageBreak/>
        <w:drawing>
          <wp:inline distT="0" distB="0" distL="0" distR="0" wp14:anchorId="4A320C96" wp14:editId="610C5796">
            <wp:extent cx="6644640" cy="6644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4640" cy="6644640"/>
                    </a:xfrm>
                    <a:prstGeom prst="rect">
                      <a:avLst/>
                    </a:prstGeom>
                    <a:noFill/>
                    <a:ln>
                      <a:noFill/>
                    </a:ln>
                  </pic:spPr>
                </pic:pic>
              </a:graphicData>
            </a:graphic>
          </wp:inline>
        </w:drawing>
      </w:r>
    </w:p>
    <w:p w14:paraId="30CE2346" w14:textId="6541A5E5" w:rsidR="00C851A3" w:rsidRPr="00C851A3" w:rsidRDefault="00A24203" w:rsidP="00C851A3">
      <w:pPr>
        <w:pStyle w:val="Caption"/>
      </w:pPr>
      <w:bookmarkStart w:id="247" w:name="_Ref172042740"/>
      <w:r>
        <w:t xml:space="preserve">S </w:t>
      </w:r>
      <w:r w:rsidR="00000000">
        <w:fldChar w:fldCharType="begin"/>
      </w:r>
      <w:r w:rsidR="00000000">
        <w:instrText xml:space="preserve"> SEQ S \* ARABIC </w:instrText>
      </w:r>
      <w:r w:rsidR="00000000">
        <w:fldChar w:fldCharType="separate"/>
      </w:r>
      <w:r w:rsidR="00242E7D">
        <w:rPr>
          <w:noProof/>
        </w:rPr>
        <w:t>9</w:t>
      </w:r>
      <w:r w:rsidR="00000000">
        <w:rPr>
          <w:noProof/>
        </w:rPr>
        <w:fldChar w:fldCharType="end"/>
      </w:r>
      <w:bookmarkEnd w:id="247"/>
      <w:r>
        <w:t>:</w:t>
      </w:r>
      <w:r w:rsidR="00C851A3">
        <w:t xml:space="preserve"> A UMAP dimensionality reduction</w:t>
      </w:r>
      <w:r w:rsidR="00E7571B">
        <w:t xml:space="preserve"> (</w:t>
      </w:r>
      <w:proofErr w:type="spellStart"/>
      <w:r w:rsidR="00E7571B" w:rsidRPr="00E7571B">
        <w:t>n_neighbors</w:t>
      </w:r>
      <w:proofErr w:type="spellEnd"/>
      <w:r w:rsidR="00E7571B" w:rsidRPr="00E7571B">
        <w:t xml:space="preserve"> = 30, </w:t>
      </w:r>
      <w:proofErr w:type="spellStart"/>
      <w:r w:rsidR="00E7571B" w:rsidRPr="00E7571B">
        <w:t>min_dist</w:t>
      </w:r>
      <w:proofErr w:type="spellEnd"/>
      <w:r w:rsidR="00E7571B" w:rsidRPr="00E7571B">
        <w:t>=0.8</w:t>
      </w:r>
      <w:r w:rsidR="00E7571B">
        <w:t>)</w:t>
      </w:r>
      <w:r w:rsidR="00C851A3">
        <w:t xml:space="preserve"> of the features: metal size, the nature of amine, number of rotatable bonds between amines, the enforced angle between amines, the partial charge of carbonyl carbon, the volume of the alpha bulky group and the size of the ring attached to the carbonyl (features selected in section 4.1.1). The types of metals present in a reaction are shown by plot colour.</w:t>
      </w:r>
    </w:p>
    <w:sectPr w:rsidR="00C851A3" w:rsidRPr="00C851A3" w:rsidSect="009108DC">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1" w:author="Ayme, Jean-François" w:date="2024-07-29T19:07:00Z" w:initials="JA">
    <w:p w14:paraId="27BC401B" w14:textId="77777777" w:rsidR="00A950A2" w:rsidRDefault="00A950A2" w:rsidP="00A950A2">
      <w:pPr>
        <w:pStyle w:val="CommentText"/>
      </w:pPr>
      <w:r>
        <w:rPr>
          <w:rStyle w:val="CommentReference"/>
        </w:rPr>
        <w:annotationRef/>
      </w:r>
      <w:r>
        <w:t>Provide experimental details on how you did the test. Like 2-5 mg of each reagent was placed in vials and incremental aliquot of acetonitrile where added from 0.1 mL to 0.3 mL. The selection criteria for success were….</w:t>
      </w:r>
    </w:p>
    <w:p w14:paraId="3F1C67FD" w14:textId="77777777" w:rsidR="00A950A2" w:rsidRDefault="00A950A2" w:rsidP="00A950A2">
      <w:pPr>
        <w:pStyle w:val="CommentText"/>
      </w:pPr>
      <w:r>
        <w:t>The above is just an imaginary example to give you an idea what to add</w:t>
      </w:r>
    </w:p>
  </w:comment>
  <w:comment w:id="76" w:author="Ayme, Jean-François" w:date="2024-07-29T19:12:00Z" w:initials="JA">
    <w:p w14:paraId="35C5A850" w14:textId="77777777" w:rsidR="00526F0D" w:rsidRDefault="00526F0D" w:rsidP="00526F0D">
      <w:pPr>
        <w:pStyle w:val="CommentText"/>
      </w:pPr>
      <w:r>
        <w:rPr>
          <w:rStyle w:val="CommentReference"/>
        </w:rPr>
        <w:annotationRef/>
      </w:r>
      <w:r>
        <w:t>Add reference to appropriate section</w:t>
      </w:r>
    </w:p>
  </w:comment>
  <w:comment w:id="80" w:author="Ayme, Jean-François" w:date="2024-07-29T19:17:00Z" w:initials="JA">
    <w:p w14:paraId="5F79A0B8" w14:textId="77777777" w:rsidR="00526F0D" w:rsidRDefault="00526F0D" w:rsidP="00526F0D">
      <w:pPr>
        <w:pStyle w:val="CommentText"/>
      </w:pPr>
      <w:r>
        <w:rPr>
          <w:rStyle w:val="CommentReference"/>
        </w:rPr>
        <w:annotationRef/>
      </w:r>
      <w:r>
        <w:t>Add the number of equivalents it represent also fairly sure we are not using the same ratio metal to ligand for tetrahedric and octahedric metals.</w:t>
      </w:r>
      <w:r>
        <w:br/>
      </w:r>
      <w:r>
        <w:br/>
        <w:t>something like 30 mM (1 eq for tetrahedric metals 0.5 eq for octrahedric metals)</w:t>
      </w:r>
      <w:r>
        <w:br/>
      </w:r>
      <w:r>
        <w:br/>
        <w:t xml:space="preserve">not sure the above numbers are correct check </w:t>
      </w:r>
    </w:p>
  </w:comment>
  <w:comment w:id="88" w:author="Ayme, Jean-François" w:date="2024-07-29T19:20:00Z" w:initials="JA">
    <w:p w14:paraId="57C9B30A" w14:textId="77777777" w:rsidR="00AF4AA3" w:rsidRDefault="00AF4AA3" w:rsidP="00AF4AA3">
      <w:pPr>
        <w:pStyle w:val="CommentText"/>
      </w:pPr>
      <w:r>
        <w:rPr>
          <w:rStyle w:val="CommentReference"/>
        </w:rPr>
        <w:annotationRef/>
      </w:r>
      <w:r>
        <w:t>Always a space between number and units that is the convention</w:t>
      </w:r>
    </w:p>
  </w:comment>
  <w:comment w:id="97" w:author="Ayme, Jean-François" w:date="2024-07-29T19:24:00Z" w:initials="JA">
    <w:p w14:paraId="128805DB" w14:textId="77777777" w:rsidR="000D0501" w:rsidRDefault="000D0501" w:rsidP="000D0501">
      <w:pPr>
        <w:pStyle w:val="CommentText"/>
      </w:pPr>
      <w:r>
        <w:rPr>
          <w:rStyle w:val="CommentReference"/>
        </w:rPr>
        <w:annotationRef/>
      </w:r>
      <w:r>
        <w:t>Not needed as you provide details after</w:t>
      </w:r>
    </w:p>
  </w:comment>
  <w:comment w:id="107" w:author="Ayme, Jean-François" w:date="2024-07-29T19:28:00Z" w:initials="JA">
    <w:p w14:paraId="5FBD5611" w14:textId="77777777" w:rsidR="00810E2A" w:rsidRDefault="00810E2A" w:rsidP="00810E2A">
      <w:pPr>
        <w:pStyle w:val="CommentText"/>
      </w:pPr>
      <w:r>
        <w:rPr>
          <w:rStyle w:val="CommentReference"/>
        </w:rPr>
        <w:annotationRef/>
      </w:r>
      <w:r>
        <w:t>Too much repetition</w:t>
      </w:r>
    </w:p>
  </w:comment>
  <w:comment w:id="123" w:author="Ayme, Jean-François" w:date="2024-07-29T19:34:00Z" w:initials="JA">
    <w:p w14:paraId="7EE1863A" w14:textId="77777777" w:rsidR="00810E2A" w:rsidRDefault="00810E2A" w:rsidP="00810E2A">
      <w:pPr>
        <w:pStyle w:val="CommentText"/>
      </w:pPr>
      <w:r>
        <w:rPr>
          <w:rStyle w:val="CommentReference"/>
        </w:rPr>
        <w:annotationRef/>
      </w:r>
      <w:r>
        <w:t>Check and put real numbers</w:t>
      </w:r>
    </w:p>
  </w:comment>
  <w:comment w:id="141" w:author="Ayme, Jean-François" w:date="2024-07-29T19:40:00Z" w:initials="JA">
    <w:p w14:paraId="0A06E83F" w14:textId="77777777" w:rsidR="00A25613" w:rsidRDefault="00A25613" w:rsidP="00A25613">
      <w:pPr>
        <w:pStyle w:val="CommentText"/>
      </w:pPr>
      <w:r>
        <w:rPr>
          <w:rStyle w:val="CommentReference"/>
        </w:rPr>
        <w:annotationRef/>
      </w:r>
      <w:r>
        <w:t>Calculate approximative number</w:t>
      </w:r>
    </w:p>
  </w:comment>
  <w:comment w:id="186" w:author="Ayme, Jean-François" w:date="2024-07-29T19:51:00Z" w:initials="JA">
    <w:p w14:paraId="07283650" w14:textId="77777777" w:rsidR="001E32A3" w:rsidRDefault="001E32A3" w:rsidP="001E32A3">
      <w:pPr>
        <w:pStyle w:val="CommentText"/>
      </w:pPr>
      <w:r>
        <w:rPr>
          <w:rStyle w:val="CommentReference"/>
        </w:rPr>
        <w:annotationRef/>
      </w:r>
      <w:r>
        <w:t xml:space="preserve">Important to precise which type of NMR you use </w:t>
      </w:r>
    </w:p>
  </w:comment>
  <w:comment w:id="197" w:author="Ayme, Jean-François" w:date="2024-07-29T19:58:00Z" w:initials="JA">
    <w:p w14:paraId="4023004C" w14:textId="77777777" w:rsidR="00024E9F" w:rsidRDefault="00024E9F" w:rsidP="00024E9F">
      <w:pPr>
        <w:pStyle w:val="CommentText"/>
      </w:pPr>
      <w:r>
        <w:rPr>
          <w:rStyle w:val="CommentReference"/>
        </w:rPr>
        <w:annotationRef/>
      </w:r>
      <w:r>
        <w:t xml:space="preserve">No accurate, NMR indicate if a reaction has occurred and if a supramolecular species has been formed. MS gives a validation of the above but also inform on the metal to ligand ration of the species formed, which NMR cannot do. </w:t>
      </w:r>
    </w:p>
  </w:comment>
  <w:comment w:id="210" w:author="Ayme, Jean-François" w:date="2024-07-29T20:07:00Z" w:initials="JA">
    <w:p w14:paraId="3AA654AD" w14:textId="77777777" w:rsidR="00FB7631" w:rsidRDefault="00FB7631" w:rsidP="00FB7631">
      <w:pPr>
        <w:pStyle w:val="CommentText"/>
      </w:pPr>
      <w:r>
        <w:rPr>
          <w:rStyle w:val="CommentReference"/>
        </w:rPr>
        <w:annotationRef/>
      </w:r>
      <w:r>
        <w:t>Good section</w:t>
      </w:r>
    </w:p>
  </w:comment>
  <w:comment w:id="237" w:author="Berardi, Emanuele" w:date="2024-07-25T10:20:00Z" w:initials="BE">
    <w:p w14:paraId="1BD078A9" w14:textId="0810BD67" w:rsidR="00F55F2F" w:rsidRDefault="00F55F2F">
      <w:pPr>
        <w:pStyle w:val="CommentText"/>
      </w:pPr>
      <w:r>
        <w:rPr>
          <w:rStyle w:val="CommentReference"/>
        </w:rPr>
        <w:annotationRef/>
      </w:r>
      <w:r>
        <w:t>If have time, add section showing reliability of workflow by comparing nmr spectra of different runs. Then add this outcome to conclusion</w:t>
      </w:r>
    </w:p>
    <w:p w14:paraId="3C37EB19" w14:textId="43A4940C" w:rsidR="00F55F2F" w:rsidRDefault="00F55F2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1C67FD" w15:done="0"/>
  <w15:commentEx w15:paraId="35C5A850" w15:done="0"/>
  <w15:commentEx w15:paraId="5F79A0B8" w15:done="0"/>
  <w15:commentEx w15:paraId="57C9B30A" w15:done="0"/>
  <w15:commentEx w15:paraId="128805DB" w15:done="0"/>
  <w15:commentEx w15:paraId="5FBD5611" w15:done="0"/>
  <w15:commentEx w15:paraId="7EE1863A" w15:done="0"/>
  <w15:commentEx w15:paraId="0A06E83F" w15:done="0"/>
  <w15:commentEx w15:paraId="07283650" w15:done="0"/>
  <w15:commentEx w15:paraId="4023004C" w15:done="0"/>
  <w15:commentEx w15:paraId="3AA654AD" w15:done="0"/>
  <w15:commentEx w15:paraId="3C37EB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2661AF3" w16cex:dateUtc="2024-07-29T18:07:00Z"/>
  <w16cex:commentExtensible w16cex:durableId="14FB587E" w16cex:dateUtc="2024-07-29T18:12:00Z"/>
  <w16cex:commentExtensible w16cex:durableId="596A7B77" w16cex:dateUtc="2024-07-29T18:17:00Z"/>
  <w16cex:commentExtensible w16cex:durableId="681ED421" w16cex:dateUtc="2024-07-29T18:20:00Z"/>
  <w16cex:commentExtensible w16cex:durableId="5FF8040E" w16cex:dateUtc="2024-07-29T18:24:00Z"/>
  <w16cex:commentExtensible w16cex:durableId="6CE3B416" w16cex:dateUtc="2024-07-29T18:28:00Z"/>
  <w16cex:commentExtensible w16cex:durableId="4F0B0611" w16cex:dateUtc="2024-07-29T18:34:00Z"/>
  <w16cex:commentExtensible w16cex:durableId="36AD6DB9" w16cex:dateUtc="2024-07-29T18:40:00Z"/>
  <w16cex:commentExtensible w16cex:durableId="51BB84C5" w16cex:dateUtc="2024-07-29T18:51:00Z"/>
  <w16cex:commentExtensible w16cex:durableId="15FF3CC1" w16cex:dateUtc="2024-07-29T18:58:00Z"/>
  <w16cex:commentExtensible w16cex:durableId="58FB0092" w16cex:dateUtc="2024-07-29T19: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1C67FD" w16cid:durableId="42661AF3"/>
  <w16cid:commentId w16cid:paraId="35C5A850" w16cid:durableId="14FB587E"/>
  <w16cid:commentId w16cid:paraId="5F79A0B8" w16cid:durableId="596A7B77"/>
  <w16cid:commentId w16cid:paraId="57C9B30A" w16cid:durableId="681ED421"/>
  <w16cid:commentId w16cid:paraId="128805DB" w16cid:durableId="5FF8040E"/>
  <w16cid:commentId w16cid:paraId="5FBD5611" w16cid:durableId="6CE3B416"/>
  <w16cid:commentId w16cid:paraId="7EE1863A" w16cid:durableId="4F0B0611"/>
  <w16cid:commentId w16cid:paraId="0A06E83F" w16cid:durableId="36AD6DB9"/>
  <w16cid:commentId w16cid:paraId="07283650" w16cid:durableId="51BB84C5"/>
  <w16cid:commentId w16cid:paraId="4023004C" w16cid:durableId="15FF3CC1"/>
  <w16cid:commentId w16cid:paraId="3AA654AD" w16cid:durableId="58FB0092"/>
  <w16cid:commentId w16cid:paraId="3C37EB19" w16cid:durableId="2A4CA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21438B" w14:textId="77777777" w:rsidR="005F4524" w:rsidRDefault="005F4524" w:rsidP="00E53028">
      <w:pPr>
        <w:spacing w:after="0" w:line="240" w:lineRule="auto"/>
      </w:pPr>
      <w:r>
        <w:separator/>
      </w:r>
    </w:p>
  </w:endnote>
  <w:endnote w:type="continuationSeparator" w:id="0">
    <w:p w14:paraId="0537C304" w14:textId="77777777" w:rsidR="005F4524" w:rsidRDefault="005F4524" w:rsidP="00E53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4AB13B" w14:textId="77777777" w:rsidR="005F4524" w:rsidRDefault="005F4524" w:rsidP="00E53028">
      <w:pPr>
        <w:spacing w:after="0" w:line="240" w:lineRule="auto"/>
      </w:pPr>
      <w:r>
        <w:separator/>
      </w:r>
    </w:p>
  </w:footnote>
  <w:footnote w:type="continuationSeparator" w:id="0">
    <w:p w14:paraId="6B796AA0" w14:textId="77777777" w:rsidR="005F4524" w:rsidRDefault="005F4524" w:rsidP="00E530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5pt;height:11.5pt" o:bullet="t">
        <v:imagedata r:id="rId1" o:title="mso1A7F"/>
      </v:shape>
    </w:pict>
  </w:numPicBullet>
  <w:abstractNum w:abstractNumId="0" w15:restartNumberingAfterBreak="0">
    <w:nsid w:val="006C696B"/>
    <w:multiLevelType w:val="hybridMultilevel"/>
    <w:tmpl w:val="10E0C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86888"/>
    <w:multiLevelType w:val="hybridMultilevel"/>
    <w:tmpl w:val="0E926CA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FA1DCB"/>
    <w:multiLevelType w:val="hybridMultilevel"/>
    <w:tmpl w:val="728017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B550F8"/>
    <w:multiLevelType w:val="hybridMultilevel"/>
    <w:tmpl w:val="F348CA7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7F725E"/>
    <w:multiLevelType w:val="hybridMultilevel"/>
    <w:tmpl w:val="16BC97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0C62B0"/>
    <w:multiLevelType w:val="hybridMultilevel"/>
    <w:tmpl w:val="069ABE1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73370C"/>
    <w:multiLevelType w:val="hybridMultilevel"/>
    <w:tmpl w:val="1A6E5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A00C8A"/>
    <w:multiLevelType w:val="hybridMultilevel"/>
    <w:tmpl w:val="DDE410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566F8"/>
    <w:multiLevelType w:val="hybridMultilevel"/>
    <w:tmpl w:val="AADADD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8360F0"/>
    <w:multiLevelType w:val="hybridMultilevel"/>
    <w:tmpl w:val="64E28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A90C2C"/>
    <w:multiLevelType w:val="hybridMultilevel"/>
    <w:tmpl w:val="AC1AEF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FC728B"/>
    <w:multiLevelType w:val="hybridMultilevel"/>
    <w:tmpl w:val="7CA2E3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CD1F39"/>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2F80BAA"/>
    <w:multiLevelType w:val="hybridMultilevel"/>
    <w:tmpl w:val="EC200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BE2274"/>
    <w:multiLevelType w:val="hybridMultilevel"/>
    <w:tmpl w:val="4BD6B06E"/>
    <w:lvl w:ilvl="0" w:tplc="95D4955A">
      <w:start w:val="1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6DF42E5"/>
    <w:multiLevelType w:val="hybridMultilevel"/>
    <w:tmpl w:val="5DA05D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7A7FAC"/>
    <w:multiLevelType w:val="multilevel"/>
    <w:tmpl w:val="7034E164"/>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15:restartNumberingAfterBreak="0">
    <w:nsid w:val="6BB55DCE"/>
    <w:multiLevelType w:val="hybridMultilevel"/>
    <w:tmpl w:val="DE1A2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4912B5F"/>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216B46"/>
    <w:multiLevelType w:val="hybridMultilevel"/>
    <w:tmpl w:val="AF889A14"/>
    <w:lvl w:ilvl="0" w:tplc="4E3A9F6E">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ECB7F72"/>
    <w:multiLevelType w:val="hybridMultilevel"/>
    <w:tmpl w:val="70168F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930C78"/>
    <w:multiLevelType w:val="hybridMultilevel"/>
    <w:tmpl w:val="D4926D40"/>
    <w:lvl w:ilvl="0" w:tplc="B3DEE98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135368">
    <w:abstractNumId w:val="21"/>
  </w:num>
  <w:num w:numId="2" w16cid:durableId="1739284592">
    <w:abstractNumId w:val="11"/>
  </w:num>
  <w:num w:numId="3" w16cid:durableId="390272557">
    <w:abstractNumId w:val="5"/>
  </w:num>
  <w:num w:numId="4" w16cid:durableId="507987902">
    <w:abstractNumId w:val="20"/>
  </w:num>
  <w:num w:numId="5" w16cid:durableId="421924122">
    <w:abstractNumId w:val="12"/>
  </w:num>
  <w:num w:numId="6" w16cid:durableId="2124037577">
    <w:abstractNumId w:val="8"/>
  </w:num>
  <w:num w:numId="7" w16cid:durableId="144275486">
    <w:abstractNumId w:val="3"/>
  </w:num>
  <w:num w:numId="8" w16cid:durableId="929048036">
    <w:abstractNumId w:val="2"/>
  </w:num>
  <w:num w:numId="9" w16cid:durableId="412897405">
    <w:abstractNumId w:val="10"/>
  </w:num>
  <w:num w:numId="10" w16cid:durableId="912086511">
    <w:abstractNumId w:val="4"/>
  </w:num>
  <w:num w:numId="11" w16cid:durableId="349138888">
    <w:abstractNumId w:val="18"/>
  </w:num>
  <w:num w:numId="12" w16cid:durableId="487671054">
    <w:abstractNumId w:val="1"/>
  </w:num>
  <w:num w:numId="13" w16cid:durableId="329870107">
    <w:abstractNumId w:val="16"/>
  </w:num>
  <w:num w:numId="14" w16cid:durableId="652636376">
    <w:abstractNumId w:val="7"/>
  </w:num>
  <w:num w:numId="15" w16cid:durableId="1984770324">
    <w:abstractNumId w:val="15"/>
  </w:num>
  <w:num w:numId="16" w16cid:durableId="1658680948">
    <w:abstractNumId w:val="17"/>
  </w:num>
  <w:num w:numId="17" w16cid:durableId="1106537520">
    <w:abstractNumId w:val="13"/>
  </w:num>
  <w:num w:numId="18" w16cid:durableId="272907835">
    <w:abstractNumId w:val="9"/>
  </w:num>
  <w:num w:numId="19" w16cid:durableId="1542547808">
    <w:abstractNumId w:val="6"/>
  </w:num>
  <w:num w:numId="20" w16cid:durableId="607087418">
    <w:abstractNumId w:val="14"/>
  </w:num>
  <w:num w:numId="21" w16cid:durableId="1204975046">
    <w:abstractNumId w:val="0"/>
  </w:num>
  <w:num w:numId="22" w16cid:durableId="1155485403">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yme, Jean-François">
    <w15:presenceInfo w15:providerId="AD" w15:userId="S::jfayme@liverpool.ac.uk::447a28d8-6a36-4ed5-8bdd-4920d101b1ef"/>
  </w15:person>
  <w15:person w15:author="Berardi, Emanuele">
    <w15:presenceInfo w15:providerId="AD" w15:userId="S-1-5-21-137024685-2204166116-4157399963-566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345"/>
    <w:rsid w:val="000021B8"/>
    <w:rsid w:val="000030B7"/>
    <w:rsid w:val="000031A0"/>
    <w:rsid w:val="00003912"/>
    <w:rsid w:val="000043B5"/>
    <w:rsid w:val="00004E1D"/>
    <w:rsid w:val="00005961"/>
    <w:rsid w:val="000105D9"/>
    <w:rsid w:val="00010724"/>
    <w:rsid w:val="000109A7"/>
    <w:rsid w:val="00010BD6"/>
    <w:rsid w:val="00011BA8"/>
    <w:rsid w:val="00011CF3"/>
    <w:rsid w:val="00012293"/>
    <w:rsid w:val="00012400"/>
    <w:rsid w:val="00012AAB"/>
    <w:rsid w:val="0001387E"/>
    <w:rsid w:val="00013DA5"/>
    <w:rsid w:val="0001429B"/>
    <w:rsid w:val="00015C2D"/>
    <w:rsid w:val="0002067E"/>
    <w:rsid w:val="00020BCC"/>
    <w:rsid w:val="0002254C"/>
    <w:rsid w:val="000234F9"/>
    <w:rsid w:val="000245B3"/>
    <w:rsid w:val="00024883"/>
    <w:rsid w:val="00024E9F"/>
    <w:rsid w:val="000253A8"/>
    <w:rsid w:val="00027F9B"/>
    <w:rsid w:val="000309EA"/>
    <w:rsid w:val="00034B1A"/>
    <w:rsid w:val="00036495"/>
    <w:rsid w:val="00036B0A"/>
    <w:rsid w:val="00037BE4"/>
    <w:rsid w:val="00037DAC"/>
    <w:rsid w:val="000405D2"/>
    <w:rsid w:val="000407FD"/>
    <w:rsid w:val="00042071"/>
    <w:rsid w:val="00044A03"/>
    <w:rsid w:val="00045C30"/>
    <w:rsid w:val="000460E0"/>
    <w:rsid w:val="00046ED5"/>
    <w:rsid w:val="00047EE3"/>
    <w:rsid w:val="00047F54"/>
    <w:rsid w:val="00050F68"/>
    <w:rsid w:val="000517EB"/>
    <w:rsid w:val="0005370D"/>
    <w:rsid w:val="00055514"/>
    <w:rsid w:val="00056B18"/>
    <w:rsid w:val="000571BE"/>
    <w:rsid w:val="00057863"/>
    <w:rsid w:val="000579A6"/>
    <w:rsid w:val="00057A97"/>
    <w:rsid w:val="000623E7"/>
    <w:rsid w:val="0006375F"/>
    <w:rsid w:val="0006430C"/>
    <w:rsid w:val="000649D6"/>
    <w:rsid w:val="00064D53"/>
    <w:rsid w:val="00065991"/>
    <w:rsid w:val="0006791C"/>
    <w:rsid w:val="0007037B"/>
    <w:rsid w:val="00070459"/>
    <w:rsid w:val="00070930"/>
    <w:rsid w:val="000734AE"/>
    <w:rsid w:val="000738A5"/>
    <w:rsid w:val="00073B83"/>
    <w:rsid w:val="00073BBC"/>
    <w:rsid w:val="000744B4"/>
    <w:rsid w:val="000751E0"/>
    <w:rsid w:val="00075206"/>
    <w:rsid w:val="0007552E"/>
    <w:rsid w:val="00077789"/>
    <w:rsid w:val="00077E32"/>
    <w:rsid w:val="0008006A"/>
    <w:rsid w:val="00080260"/>
    <w:rsid w:val="00080B50"/>
    <w:rsid w:val="00080FA7"/>
    <w:rsid w:val="00081707"/>
    <w:rsid w:val="0008420D"/>
    <w:rsid w:val="0008484B"/>
    <w:rsid w:val="000871E2"/>
    <w:rsid w:val="000872B1"/>
    <w:rsid w:val="0009102C"/>
    <w:rsid w:val="00094596"/>
    <w:rsid w:val="0009468F"/>
    <w:rsid w:val="00095178"/>
    <w:rsid w:val="00095E21"/>
    <w:rsid w:val="000971D9"/>
    <w:rsid w:val="000A05E7"/>
    <w:rsid w:val="000A06A9"/>
    <w:rsid w:val="000A091C"/>
    <w:rsid w:val="000A1F83"/>
    <w:rsid w:val="000A2357"/>
    <w:rsid w:val="000A2729"/>
    <w:rsid w:val="000A383C"/>
    <w:rsid w:val="000A3EF4"/>
    <w:rsid w:val="000A5A6E"/>
    <w:rsid w:val="000A7E18"/>
    <w:rsid w:val="000B00BA"/>
    <w:rsid w:val="000B18A5"/>
    <w:rsid w:val="000B1BD8"/>
    <w:rsid w:val="000B31AA"/>
    <w:rsid w:val="000B372D"/>
    <w:rsid w:val="000B6208"/>
    <w:rsid w:val="000B7F64"/>
    <w:rsid w:val="000C09CF"/>
    <w:rsid w:val="000C0AAC"/>
    <w:rsid w:val="000C0D66"/>
    <w:rsid w:val="000C1896"/>
    <w:rsid w:val="000C5336"/>
    <w:rsid w:val="000D0501"/>
    <w:rsid w:val="000D0BDA"/>
    <w:rsid w:val="000D4D99"/>
    <w:rsid w:val="000D4E12"/>
    <w:rsid w:val="000D5C7C"/>
    <w:rsid w:val="000D64F1"/>
    <w:rsid w:val="000E0EE6"/>
    <w:rsid w:val="000E1291"/>
    <w:rsid w:val="000E1298"/>
    <w:rsid w:val="000E52D6"/>
    <w:rsid w:val="000E568E"/>
    <w:rsid w:val="000E5ED6"/>
    <w:rsid w:val="000E6474"/>
    <w:rsid w:val="000E709A"/>
    <w:rsid w:val="000F0B41"/>
    <w:rsid w:val="000F1339"/>
    <w:rsid w:val="000F1400"/>
    <w:rsid w:val="000F2851"/>
    <w:rsid w:val="000F3DDF"/>
    <w:rsid w:val="000F3E6C"/>
    <w:rsid w:val="000F470A"/>
    <w:rsid w:val="000F61D1"/>
    <w:rsid w:val="00101A3E"/>
    <w:rsid w:val="00102146"/>
    <w:rsid w:val="001031B4"/>
    <w:rsid w:val="0010323A"/>
    <w:rsid w:val="001034E3"/>
    <w:rsid w:val="0010392A"/>
    <w:rsid w:val="00104929"/>
    <w:rsid w:val="00105D57"/>
    <w:rsid w:val="001063F3"/>
    <w:rsid w:val="00106638"/>
    <w:rsid w:val="001070FF"/>
    <w:rsid w:val="001071EA"/>
    <w:rsid w:val="00107E79"/>
    <w:rsid w:val="001105E9"/>
    <w:rsid w:val="00110982"/>
    <w:rsid w:val="00111204"/>
    <w:rsid w:val="00114665"/>
    <w:rsid w:val="001148B7"/>
    <w:rsid w:val="00115643"/>
    <w:rsid w:val="0012044A"/>
    <w:rsid w:val="00120DD0"/>
    <w:rsid w:val="00121849"/>
    <w:rsid w:val="0012197D"/>
    <w:rsid w:val="00121AEF"/>
    <w:rsid w:val="001220EA"/>
    <w:rsid w:val="00124AA6"/>
    <w:rsid w:val="00125CB6"/>
    <w:rsid w:val="00126044"/>
    <w:rsid w:val="001260AF"/>
    <w:rsid w:val="00126333"/>
    <w:rsid w:val="001267E3"/>
    <w:rsid w:val="00126C91"/>
    <w:rsid w:val="00126E03"/>
    <w:rsid w:val="001276D2"/>
    <w:rsid w:val="001277B5"/>
    <w:rsid w:val="001303B4"/>
    <w:rsid w:val="001309BD"/>
    <w:rsid w:val="00131436"/>
    <w:rsid w:val="00131468"/>
    <w:rsid w:val="00131AB7"/>
    <w:rsid w:val="00131B7F"/>
    <w:rsid w:val="001337F5"/>
    <w:rsid w:val="00134D86"/>
    <w:rsid w:val="001350C0"/>
    <w:rsid w:val="00135751"/>
    <w:rsid w:val="001358EE"/>
    <w:rsid w:val="00136B8B"/>
    <w:rsid w:val="00137C84"/>
    <w:rsid w:val="00141EA0"/>
    <w:rsid w:val="001444D5"/>
    <w:rsid w:val="001445E7"/>
    <w:rsid w:val="001451B4"/>
    <w:rsid w:val="00145908"/>
    <w:rsid w:val="00146455"/>
    <w:rsid w:val="00146B22"/>
    <w:rsid w:val="0015064C"/>
    <w:rsid w:val="0015114D"/>
    <w:rsid w:val="00151CCA"/>
    <w:rsid w:val="001520A1"/>
    <w:rsid w:val="00152D1F"/>
    <w:rsid w:val="00154972"/>
    <w:rsid w:val="00154C5F"/>
    <w:rsid w:val="00154D4F"/>
    <w:rsid w:val="00155092"/>
    <w:rsid w:val="001555D8"/>
    <w:rsid w:val="001559EF"/>
    <w:rsid w:val="001569AE"/>
    <w:rsid w:val="00157496"/>
    <w:rsid w:val="001577AB"/>
    <w:rsid w:val="00161C2E"/>
    <w:rsid w:val="00161F16"/>
    <w:rsid w:val="00163B24"/>
    <w:rsid w:val="0016637F"/>
    <w:rsid w:val="0016654F"/>
    <w:rsid w:val="00166E1B"/>
    <w:rsid w:val="001708B9"/>
    <w:rsid w:val="00171B2E"/>
    <w:rsid w:val="001729A4"/>
    <w:rsid w:val="00173810"/>
    <w:rsid w:val="00174398"/>
    <w:rsid w:val="00175B86"/>
    <w:rsid w:val="00175DC3"/>
    <w:rsid w:val="001807DE"/>
    <w:rsid w:val="00181226"/>
    <w:rsid w:val="001812CE"/>
    <w:rsid w:val="001823B0"/>
    <w:rsid w:val="001838DD"/>
    <w:rsid w:val="0018536E"/>
    <w:rsid w:val="001856A8"/>
    <w:rsid w:val="00187141"/>
    <w:rsid w:val="00187B28"/>
    <w:rsid w:val="0019062B"/>
    <w:rsid w:val="00190C15"/>
    <w:rsid w:val="00190D53"/>
    <w:rsid w:val="00191F9D"/>
    <w:rsid w:val="00192266"/>
    <w:rsid w:val="0019228B"/>
    <w:rsid w:val="001933AE"/>
    <w:rsid w:val="00193AFC"/>
    <w:rsid w:val="00194862"/>
    <w:rsid w:val="00196F1C"/>
    <w:rsid w:val="001A05DF"/>
    <w:rsid w:val="001A1030"/>
    <w:rsid w:val="001A143C"/>
    <w:rsid w:val="001A2511"/>
    <w:rsid w:val="001A395A"/>
    <w:rsid w:val="001A3B5C"/>
    <w:rsid w:val="001A431F"/>
    <w:rsid w:val="001A4582"/>
    <w:rsid w:val="001A4638"/>
    <w:rsid w:val="001A4E86"/>
    <w:rsid w:val="001A6680"/>
    <w:rsid w:val="001A7700"/>
    <w:rsid w:val="001B00E3"/>
    <w:rsid w:val="001B1B0A"/>
    <w:rsid w:val="001B1FAC"/>
    <w:rsid w:val="001B27C8"/>
    <w:rsid w:val="001B38ED"/>
    <w:rsid w:val="001B6B26"/>
    <w:rsid w:val="001C08D8"/>
    <w:rsid w:val="001C0DFB"/>
    <w:rsid w:val="001C1792"/>
    <w:rsid w:val="001C1A89"/>
    <w:rsid w:val="001C1FBF"/>
    <w:rsid w:val="001C312E"/>
    <w:rsid w:val="001C351F"/>
    <w:rsid w:val="001C3556"/>
    <w:rsid w:val="001C3C7F"/>
    <w:rsid w:val="001C4EF9"/>
    <w:rsid w:val="001C5E42"/>
    <w:rsid w:val="001C6039"/>
    <w:rsid w:val="001C69F9"/>
    <w:rsid w:val="001C7799"/>
    <w:rsid w:val="001C78B9"/>
    <w:rsid w:val="001C7B55"/>
    <w:rsid w:val="001D04EB"/>
    <w:rsid w:val="001D0994"/>
    <w:rsid w:val="001D0CEB"/>
    <w:rsid w:val="001D1C08"/>
    <w:rsid w:val="001D34C5"/>
    <w:rsid w:val="001D461B"/>
    <w:rsid w:val="001D4C80"/>
    <w:rsid w:val="001D5D8C"/>
    <w:rsid w:val="001D6BF6"/>
    <w:rsid w:val="001D7916"/>
    <w:rsid w:val="001E08CE"/>
    <w:rsid w:val="001E1414"/>
    <w:rsid w:val="001E27CD"/>
    <w:rsid w:val="001E32A3"/>
    <w:rsid w:val="001E33CF"/>
    <w:rsid w:val="001E37B5"/>
    <w:rsid w:val="001E4797"/>
    <w:rsid w:val="001E4AA2"/>
    <w:rsid w:val="001E504D"/>
    <w:rsid w:val="001E6337"/>
    <w:rsid w:val="001E6653"/>
    <w:rsid w:val="001E6BAA"/>
    <w:rsid w:val="001E79C3"/>
    <w:rsid w:val="001F0107"/>
    <w:rsid w:val="001F0D7C"/>
    <w:rsid w:val="001F1F2D"/>
    <w:rsid w:val="001F3040"/>
    <w:rsid w:val="001F51AC"/>
    <w:rsid w:val="001F5403"/>
    <w:rsid w:val="001F5B35"/>
    <w:rsid w:val="001F6D9E"/>
    <w:rsid w:val="001F6EAD"/>
    <w:rsid w:val="001F7BF2"/>
    <w:rsid w:val="002000C8"/>
    <w:rsid w:val="00200CF1"/>
    <w:rsid w:val="00200D6E"/>
    <w:rsid w:val="002016F2"/>
    <w:rsid w:val="0020209B"/>
    <w:rsid w:val="002032A5"/>
    <w:rsid w:val="002035CB"/>
    <w:rsid w:val="00203AD5"/>
    <w:rsid w:val="00203B50"/>
    <w:rsid w:val="0020402C"/>
    <w:rsid w:val="0020409E"/>
    <w:rsid w:val="00207156"/>
    <w:rsid w:val="002079FB"/>
    <w:rsid w:val="00210021"/>
    <w:rsid w:val="00210C7F"/>
    <w:rsid w:val="00210E9D"/>
    <w:rsid w:val="00211A17"/>
    <w:rsid w:val="00211BBF"/>
    <w:rsid w:val="0021323F"/>
    <w:rsid w:val="00213C47"/>
    <w:rsid w:val="0021456D"/>
    <w:rsid w:val="00214AA5"/>
    <w:rsid w:val="002154FF"/>
    <w:rsid w:val="0021608C"/>
    <w:rsid w:val="00216E8D"/>
    <w:rsid w:val="0021793E"/>
    <w:rsid w:val="00220903"/>
    <w:rsid w:val="00221BE2"/>
    <w:rsid w:val="00222152"/>
    <w:rsid w:val="00222951"/>
    <w:rsid w:val="00223E5D"/>
    <w:rsid w:val="00223F2B"/>
    <w:rsid w:val="0022604E"/>
    <w:rsid w:val="002268CA"/>
    <w:rsid w:val="00226C1B"/>
    <w:rsid w:val="00230477"/>
    <w:rsid w:val="00230A79"/>
    <w:rsid w:val="002316B6"/>
    <w:rsid w:val="002323A2"/>
    <w:rsid w:val="00232CEC"/>
    <w:rsid w:val="00233297"/>
    <w:rsid w:val="002337AE"/>
    <w:rsid w:val="00234F1B"/>
    <w:rsid w:val="00234FBF"/>
    <w:rsid w:val="0023523A"/>
    <w:rsid w:val="00235D6B"/>
    <w:rsid w:val="002371C0"/>
    <w:rsid w:val="00241349"/>
    <w:rsid w:val="00241743"/>
    <w:rsid w:val="00241E19"/>
    <w:rsid w:val="00242E7D"/>
    <w:rsid w:val="00243048"/>
    <w:rsid w:val="0024358A"/>
    <w:rsid w:val="00243789"/>
    <w:rsid w:val="00245C90"/>
    <w:rsid w:val="002507AC"/>
    <w:rsid w:val="00250C2E"/>
    <w:rsid w:val="0025166F"/>
    <w:rsid w:val="002525FA"/>
    <w:rsid w:val="00252DF8"/>
    <w:rsid w:val="00253079"/>
    <w:rsid w:val="0025537B"/>
    <w:rsid w:val="00256418"/>
    <w:rsid w:val="00256A54"/>
    <w:rsid w:val="00256D71"/>
    <w:rsid w:val="00256F65"/>
    <w:rsid w:val="002604E8"/>
    <w:rsid w:val="0026062D"/>
    <w:rsid w:val="00260ED1"/>
    <w:rsid w:val="002611B6"/>
    <w:rsid w:val="0026132D"/>
    <w:rsid w:val="00261E61"/>
    <w:rsid w:val="00262140"/>
    <w:rsid w:val="002622D1"/>
    <w:rsid w:val="00263E4E"/>
    <w:rsid w:val="00264CB6"/>
    <w:rsid w:val="002654FB"/>
    <w:rsid w:val="00267853"/>
    <w:rsid w:val="00267B3F"/>
    <w:rsid w:val="00267D63"/>
    <w:rsid w:val="0027066E"/>
    <w:rsid w:val="00270DA5"/>
    <w:rsid w:val="00271CC5"/>
    <w:rsid w:val="002722EF"/>
    <w:rsid w:val="00272741"/>
    <w:rsid w:val="00276010"/>
    <w:rsid w:val="0027696E"/>
    <w:rsid w:val="00280C0E"/>
    <w:rsid w:val="00280C24"/>
    <w:rsid w:val="0028161C"/>
    <w:rsid w:val="00281DEC"/>
    <w:rsid w:val="00283C96"/>
    <w:rsid w:val="002850E1"/>
    <w:rsid w:val="00285871"/>
    <w:rsid w:val="002867B9"/>
    <w:rsid w:val="00286AD5"/>
    <w:rsid w:val="0028730D"/>
    <w:rsid w:val="002908CE"/>
    <w:rsid w:val="0029127A"/>
    <w:rsid w:val="002912F7"/>
    <w:rsid w:val="00292373"/>
    <w:rsid w:val="00293298"/>
    <w:rsid w:val="00293B52"/>
    <w:rsid w:val="002941E3"/>
    <w:rsid w:val="00295495"/>
    <w:rsid w:val="00295C68"/>
    <w:rsid w:val="0029630D"/>
    <w:rsid w:val="002A0975"/>
    <w:rsid w:val="002A6440"/>
    <w:rsid w:val="002A6D39"/>
    <w:rsid w:val="002A749F"/>
    <w:rsid w:val="002B0A69"/>
    <w:rsid w:val="002B19AA"/>
    <w:rsid w:val="002B3908"/>
    <w:rsid w:val="002B4FDA"/>
    <w:rsid w:val="002C2F47"/>
    <w:rsid w:val="002C409D"/>
    <w:rsid w:val="002C48FB"/>
    <w:rsid w:val="002C5DB4"/>
    <w:rsid w:val="002C63BF"/>
    <w:rsid w:val="002C7545"/>
    <w:rsid w:val="002D0675"/>
    <w:rsid w:val="002D082D"/>
    <w:rsid w:val="002D0F38"/>
    <w:rsid w:val="002D19A6"/>
    <w:rsid w:val="002D1A15"/>
    <w:rsid w:val="002D1DE8"/>
    <w:rsid w:val="002D27D8"/>
    <w:rsid w:val="002D4B80"/>
    <w:rsid w:val="002D5227"/>
    <w:rsid w:val="002D6544"/>
    <w:rsid w:val="002D7208"/>
    <w:rsid w:val="002D7697"/>
    <w:rsid w:val="002E0A56"/>
    <w:rsid w:val="002E0B4D"/>
    <w:rsid w:val="002E0D82"/>
    <w:rsid w:val="002E10C0"/>
    <w:rsid w:val="002E1ABA"/>
    <w:rsid w:val="002E2FC0"/>
    <w:rsid w:val="002E354F"/>
    <w:rsid w:val="002F05EC"/>
    <w:rsid w:val="002F0B2C"/>
    <w:rsid w:val="002F0E2D"/>
    <w:rsid w:val="002F1B8B"/>
    <w:rsid w:val="002F292C"/>
    <w:rsid w:val="002F4118"/>
    <w:rsid w:val="002F424D"/>
    <w:rsid w:val="002F452E"/>
    <w:rsid w:val="002F60A2"/>
    <w:rsid w:val="002F7744"/>
    <w:rsid w:val="002F7889"/>
    <w:rsid w:val="00300D27"/>
    <w:rsid w:val="00302128"/>
    <w:rsid w:val="00302934"/>
    <w:rsid w:val="003029C4"/>
    <w:rsid w:val="0030372E"/>
    <w:rsid w:val="00305D2B"/>
    <w:rsid w:val="00310D61"/>
    <w:rsid w:val="00311B4E"/>
    <w:rsid w:val="00311CD5"/>
    <w:rsid w:val="003128CE"/>
    <w:rsid w:val="00313775"/>
    <w:rsid w:val="0031441C"/>
    <w:rsid w:val="00314AED"/>
    <w:rsid w:val="003156DF"/>
    <w:rsid w:val="00316BB6"/>
    <w:rsid w:val="00317450"/>
    <w:rsid w:val="00317455"/>
    <w:rsid w:val="003178A6"/>
    <w:rsid w:val="0032002E"/>
    <w:rsid w:val="003203D1"/>
    <w:rsid w:val="0032112E"/>
    <w:rsid w:val="00322B85"/>
    <w:rsid w:val="003234D4"/>
    <w:rsid w:val="003236B6"/>
    <w:rsid w:val="00323F8A"/>
    <w:rsid w:val="00325AF9"/>
    <w:rsid w:val="0032796D"/>
    <w:rsid w:val="0033194C"/>
    <w:rsid w:val="00331C69"/>
    <w:rsid w:val="00332ED6"/>
    <w:rsid w:val="00333086"/>
    <w:rsid w:val="0033380A"/>
    <w:rsid w:val="0033387C"/>
    <w:rsid w:val="0033400C"/>
    <w:rsid w:val="00334749"/>
    <w:rsid w:val="00334BBB"/>
    <w:rsid w:val="00334BEB"/>
    <w:rsid w:val="003364BE"/>
    <w:rsid w:val="00336A7A"/>
    <w:rsid w:val="00336E19"/>
    <w:rsid w:val="00340161"/>
    <w:rsid w:val="00340971"/>
    <w:rsid w:val="00340D6C"/>
    <w:rsid w:val="0034105F"/>
    <w:rsid w:val="00341468"/>
    <w:rsid w:val="00341473"/>
    <w:rsid w:val="00344FFC"/>
    <w:rsid w:val="00345DC1"/>
    <w:rsid w:val="00346451"/>
    <w:rsid w:val="00346673"/>
    <w:rsid w:val="00346C7A"/>
    <w:rsid w:val="00347A5A"/>
    <w:rsid w:val="0035098B"/>
    <w:rsid w:val="003514CC"/>
    <w:rsid w:val="00352AFE"/>
    <w:rsid w:val="003530B1"/>
    <w:rsid w:val="00353118"/>
    <w:rsid w:val="00353718"/>
    <w:rsid w:val="00353B1F"/>
    <w:rsid w:val="00353CA6"/>
    <w:rsid w:val="00353E77"/>
    <w:rsid w:val="003541D1"/>
    <w:rsid w:val="00354568"/>
    <w:rsid w:val="00354DD9"/>
    <w:rsid w:val="003551CD"/>
    <w:rsid w:val="00356AE8"/>
    <w:rsid w:val="00356AF9"/>
    <w:rsid w:val="00360D01"/>
    <w:rsid w:val="00362239"/>
    <w:rsid w:val="00363C04"/>
    <w:rsid w:val="00363F07"/>
    <w:rsid w:val="003644A4"/>
    <w:rsid w:val="00365353"/>
    <w:rsid w:val="0036560C"/>
    <w:rsid w:val="0036598D"/>
    <w:rsid w:val="00367F08"/>
    <w:rsid w:val="00367FD8"/>
    <w:rsid w:val="00370ADA"/>
    <w:rsid w:val="00371EE6"/>
    <w:rsid w:val="0037294E"/>
    <w:rsid w:val="0037371E"/>
    <w:rsid w:val="00373CA9"/>
    <w:rsid w:val="00374789"/>
    <w:rsid w:val="00374A1E"/>
    <w:rsid w:val="003762B1"/>
    <w:rsid w:val="00376F02"/>
    <w:rsid w:val="00377173"/>
    <w:rsid w:val="00377320"/>
    <w:rsid w:val="0038347C"/>
    <w:rsid w:val="00383F5F"/>
    <w:rsid w:val="0038453B"/>
    <w:rsid w:val="00384B25"/>
    <w:rsid w:val="00385A1A"/>
    <w:rsid w:val="003865C1"/>
    <w:rsid w:val="003868E7"/>
    <w:rsid w:val="00386D32"/>
    <w:rsid w:val="003901A6"/>
    <w:rsid w:val="003903CB"/>
    <w:rsid w:val="0039156C"/>
    <w:rsid w:val="00391728"/>
    <w:rsid w:val="00391F62"/>
    <w:rsid w:val="0039212D"/>
    <w:rsid w:val="003924A4"/>
    <w:rsid w:val="00393C14"/>
    <w:rsid w:val="003941C9"/>
    <w:rsid w:val="003955CD"/>
    <w:rsid w:val="0039679D"/>
    <w:rsid w:val="003A02C3"/>
    <w:rsid w:val="003A084C"/>
    <w:rsid w:val="003A1BA3"/>
    <w:rsid w:val="003A208D"/>
    <w:rsid w:val="003A2339"/>
    <w:rsid w:val="003A26B4"/>
    <w:rsid w:val="003A2784"/>
    <w:rsid w:val="003A3298"/>
    <w:rsid w:val="003A396D"/>
    <w:rsid w:val="003A3EB3"/>
    <w:rsid w:val="003A57E7"/>
    <w:rsid w:val="003A62DC"/>
    <w:rsid w:val="003A6866"/>
    <w:rsid w:val="003A6D9B"/>
    <w:rsid w:val="003A705C"/>
    <w:rsid w:val="003A7814"/>
    <w:rsid w:val="003A7AA7"/>
    <w:rsid w:val="003B07E4"/>
    <w:rsid w:val="003B09C6"/>
    <w:rsid w:val="003B131B"/>
    <w:rsid w:val="003B2B7F"/>
    <w:rsid w:val="003B2C81"/>
    <w:rsid w:val="003B3037"/>
    <w:rsid w:val="003B35B5"/>
    <w:rsid w:val="003B378A"/>
    <w:rsid w:val="003B379D"/>
    <w:rsid w:val="003B4066"/>
    <w:rsid w:val="003B4727"/>
    <w:rsid w:val="003B5744"/>
    <w:rsid w:val="003B57ED"/>
    <w:rsid w:val="003B5F45"/>
    <w:rsid w:val="003B6A55"/>
    <w:rsid w:val="003C02D1"/>
    <w:rsid w:val="003C1D35"/>
    <w:rsid w:val="003C2C89"/>
    <w:rsid w:val="003C67D4"/>
    <w:rsid w:val="003C6908"/>
    <w:rsid w:val="003C6A87"/>
    <w:rsid w:val="003D06D9"/>
    <w:rsid w:val="003D1302"/>
    <w:rsid w:val="003D14C2"/>
    <w:rsid w:val="003D1788"/>
    <w:rsid w:val="003D2D88"/>
    <w:rsid w:val="003D321C"/>
    <w:rsid w:val="003D345B"/>
    <w:rsid w:val="003D385A"/>
    <w:rsid w:val="003D3D05"/>
    <w:rsid w:val="003D750A"/>
    <w:rsid w:val="003D78C5"/>
    <w:rsid w:val="003E0449"/>
    <w:rsid w:val="003E093E"/>
    <w:rsid w:val="003E12D1"/>
    <w:rsid w:val="003E1EB3"/>
    <w:rsid w:val="003E2198"/>
    <w:rsid w:val="003E2AE8"/>
    <w:rsid w:val="003E4ED5"/>
    <w:rsid w:val="003E4ED7"/>
    <w:rsid w:val="003E58E2"/>
    <w:rsid w:val="003E6DBE"/>
    <w:rsid w:val="003E75BB"/>
    <w:rsid w:val="003F23F9"/>
    <w:rsid w:val="003F272A"/>
    <w:rsid w:val="003F2A06"/>
    <w:rsid w:val="003F2B56"/>
    <w:rsid w:val="003F2E3E"/>
    <w:rsid w:val="003F4403"/>
    <w:rsid w:val="003F49D1"/>
    <w:rsid w:val="003F4E0A"/>
    <w:rsid w:val="003F54E6"/>
    <w:rsid w:val="003F5F5D"/>
    <w:rsid w:val="003F60E9"/>
    <w:rsid w:val="003F7615"/>
    <w:rsid w:val="003F7E1D"/>
    <w:rsid w:val="00400EE4"/>
    <w:rsid w:val="00402B86"/>
    <w:rsid w:val="004031A7"/>
    <w:rsid w:val="00404EB5"/>
    <w:rsid w:val="00407330"/>
    <w:rsid w:val="00407EB0"/>
    <w:rsid w:val="00410077"/>
    <w:rsid w:val="00410752"/>
    <w:rsid w:val="00410763"/>
    <w:rsid w:val="00410A26"/>
    <w:rsid w:val="00412CD3"/>
    <w:rsid w:val="00412E65"/>
    <w:rsid w:val="00413632"/>
    <w:rsid w:val="004138B7"/>
    <w:rsid w:val="00414D58"/>
    <w:rsid w:val="0041536C"/>
    <w:rsid w:val="004159BF"/>
    <w:rsid w:val="00417F67"/>
    <w:rsid w:val="00420467"/>
    <w:rsid w:val="00420A05"/>
    <w:rsid w:val="00421983"/>
    <w:rsid w:val="00425E6A"/>
    <w:rsid w:val="0042678E"/>
    <w:rsid w:val="00426D89"/>
    <w:rsid w:val="004276C2"/>
    <w:rsid w:val="004302AE"/>
    <w:rsid w:val="004318D3"/>
    <w:rsid w:val="00431D41"/>
    <w:rsid w:val="00432491"/>
    <w:rsid w:val="004327CD"/>
    <w:rsid w:val="0043452E"/>
    <w:rsid w:val="00434DFD"/>
    <w:rsid w:val="00434E53"/>
    <w:rsid w:val="00441658"/>
    <w:rsid w:val="0044220D"/>
    <w:rsid w:val="00442615"/>
    <w:rsid w:val="00442D1A"/>
    <w:rsid w:val="004432F5"/>
    <w:rsid w:val="00443F8A"/>
    <w:rsid w:val="00444061"/>
    <w:rsid w:val="00444A71"/>
    <w:rsid w:val="00445607"/>
    <w:rsid w:val="00445B25"/>
    <w:rsid w:val="0044609C"/>
    <w:rsid w:val="004504E7"/>
    <w:rsid w:val="00451BAD"/>
    <w:rsid w:val="00452E27"/>
    <w:rsid w:val="0045341A"/>
    <w:rsid w:val="00460063"/>
    <w:rsid w:val="0046100C"/>
    <w:rsid w:val="00461440"/>
    <w:rsid w:val="00461EDB"/>
    <w:rsid w:val="00461FEF"/>
    <w:rsid w:val="004625A8"/>
    <w:rsid w:val="00462A2D"/>
    <w:rsid w:val="00463215"/>
    <w:rsid w:val="00463B65"/>
    <w:rsid w:val="0046456D"/>
    <w:rsid w:val="004649FD"/>
    <w:rsid w:val="00466892"/>
    <w:rsid w:val="00466AD8"/>
    <w:rsid w:val="00466E56"/>
    <w:rsid w:val="00470792"/>
    <w:rsid w:val="00470C63"/>
    <w:rsid w:val="00474111"/>
    <w:rsid w:val="00474CE4"/>
    <w:rsid w:val="00475023"/>
    <w:rsid w:val="004753ED"/>
    <w:rsid w:val="00476BB8"/>
    <w:rsid w:val="004774B3"/>
    <w:rsid w:val="004775D5"/>
    <w:rsid w:val="00477D07"/>
    <w:rsid w:val="004803C2"/>
    <w:rsid w:val="004805D3"/>
    <w:rsid w:val="004810CD"/>
    <w:rsid w:val="004817D4"/>
    <w:rsid w:val="00482407"/>
    <w:rsid w:val="00482B5B"/>
    <w:rsid w:val="00482FAF"/>
    <w:rsid w:val="00482FB7"/>
    <w:rsid w:val="00483360"/>
    <w:rsid w:val="00485B66"/>
    <w:rsid w:val="0048680E"/>
    <w:rsid w:val="004868C9"/>
    <w:rsid w:val="00490430"/>
    <w:rsid w:val="004905A9"/>
    <w:rsid w:val="0049083F"/>
    <w:rsid w:val="00490D96"/>
    <w:rsid w:val="0049106A"/>
    <w:rsid w:val="00491443"/>
    <w:rsid w:val="00491A68"/>
    <w:rsid w:val="00493C77"/>
    <w:rsid w:val="004953C7"/>
    <w:rsid w:val="00496043"/>
    <w:rsid w:val="0049623C"/>
    <w:rsid w:val="0049712A"/>
    <w:rsid w:val="00497430"/>
    <w:rsid w:val="004A19D8"/>
    <w:rsid w:val="004A1C38"/>
    <w:rsid w:val="004A1CC3"/>
    <w:rsid w:val="004A21DC"/>
    <w:rsid w:val="004A475F"/>
    <w:rsid w:val="004A4968"/>
    <w:rsid w:val="004A4B24"/>
    <w:rsid w:val="004A5480"/>
    <w:rsid w:val="004A7A8E"/>
    <w:rsid w:val="004A7EC0"/>
    <w:rsid w:val="004B0C24"/>
    <w:rsid w:val="004B183F"/>
    <w:rsid w:val="004B1BA7"/>
    <w:rsid w:val="004B1BFF"/>
    <w:rsid w:val="004B21BB"/>
    <w:rsid w:val="004B2884"/>
    <w:rsid w:val="004B2C5D"/>
    <w:rsid w:val="004B552E"/>
    <w:rsid w:val="004B623F"/>
    <w:rsid w:val="004B62BE"/>
    <w:rsid w:val="004B6A8F"/>
    <w:rsid w:val="004C02FC"/>
    <w:rsid w:val="004C0D46"/>
    <w:rsid w:val="004C14DC"/>
    <w:rsid w:val="004C1D0B"/>
    <w:rsid w:val="004C27EA"/>
    <w:rsid w:val="004C2982"/>
    <w:rsid w:val="004C3A4F"/>
    <w:rsid w:val="004C4E3B"/>
    <w:rsid w:val="004C6D59"/>
    <w:rsid w:val="004D02A2"/>
    <w:rsid w:val="004D0557"/>
    <w:rsid w:val="004D1AB7"/>
    <w:rsid w:val="004D2AAE"/>
    <w:rsid w:val="004D2C58"/>
    <w:rsid w:val="004D3609"/>
    <w:rsid w:val="004D539F"/>
    <w:rsid w:val="004D62E0"/>
    <w:rsid w:val="004D7BFA"/>
    <w:rsid w:val="004E02F6"/>
    <w:rsid w:val="004E0995"/>
    <w:rsid w:val="004E10BC"/>
    <w:rsid w:val="004E1258"/>
    <w:rsid w:val="004E1503"/>
    <w:rsid w:val="004E18E2"/>
    <w:rsid w:val="004E2D4C"/>
    <w:rsid w:val="004E36F0"/>
    <w:rsid w:val="004E3B4C"/>
    <w:rsid w:val="004E407E"/>
    <w:rsid w:val="004E4EAB"/>
    <w:rsid w:val="004E5025"/>
    <w:rsid w:val="004E521E"/>
    <w:rsid w:val="004E5CC4"/>
    <w:rsid w:val="004E6A53"/>
    <w:rsid w:val="004E7E6A"/>
    <w:rsid w:val="004F259E"/>
    <w:rsid w:val="004F34A3"/>
    <w:rsid w:val="004F47AF"/>
    <w:rsid w:val="004F5378"/>
    <w:rsid w:val="004F5D90"/>
    <w:rsid w:val="004F60B9"/>
    <w:rsid w:val="004F60E9"/>
    <w:rsid w:val="004F634D"/>
    <w:rsid w:val="004F70B9"/>
    <w:rsid w:val="00500A0B"/>
    <w:rsid w:val="00501D63"/>
    <w:rsid w:val="0050258F"/>
    <w:rsid w:val="00502893"/>
    <w:rsid w:val="00502ECC"/>
    <w:rsid w:val="0050581D"/>
    <w:rsid w:val="00507284"/>
    <w:rsid w:val="00511084"/>
    <w:rsid w:val="005144F8"/>
    <w:rsid w:val="00514C36"/>
    <w:rsid w:val="00514E42"/>
    <w:rsid w:val="00515079"/>
    <w:rsid w:val="005202D4"/>
    <w:rsid w:val="00521251"/>
    <w:rsid w:val="0052219B"/>
    <w:rsid w:val="00522DA7"/>
    <w:rsid w:val="00526543"/>
    <w:rsid w:val="00526629"/>
    <w:rsid w:val="005266F4"/>
    <w:rsid w:val="0052698A"/>
    <w:rsid w:val="00526F0D"/>
    <w:rsid w:val="00527957"/>
    <w:rsid w:val="00527A64"/>
    <w:rsid w:val="00530545"/>
    <w:rsid w:val="005333A1"/>
    <w:rsid w:val="005342A3"/>
    <w:rsid w:val="00534B60"/>
    <w:rsid w:val="00535DDF"/>
    <w:rsid w:val="005365A7"/>
    <w:rsid w:val="00536CF6"/>
    <w:rsid w:val="005377AF"/>
    <w:rsid w:val="005378B5"/>
    <w:rsid w:val="00537AE7"/>
    <w:rsid w:val="00537DB9"/>
    <w:rsid w:val="00537E37"/>
    <w:rsid w:val="005415F6"/>
    <w:rsid w:val="005419BC"/>
    <w:rsid w:val="00542E1D"/>
    <w:rsid w:val="00544D98"/>
    <w:rsid w:val="00544F4C"/>
    <w:rsid w:val="00545A2A"/>
    <w:rsid w:val="00545E8C"/>
    <w:rsid w:val="00547197"/>
    <w:rsid w:val="0055148D"/>
    <w:rsid w:val="0055196D"/>
    <w:rsid w:val="00551A0B"/>
    <w:rsid w:val="005531CB"/>
    <w:rsid w:val="0055471B"/>
    <w:rsid w:val="00556B19"/>
    <w:rsid w:val="0055771B"/>
    <w:rsid w:val="00557967"/>
    <w:rsid w:val="00560386"/>
    <w:rsid w:val="005605F8"/>
    <w:rsid w:val="00560ACA"/>
    <w:rsid w:val="00560F15"/>
    <w:rsid w:val="00561A88"/>
    <w:rsid w:val="00563D1D"/>
    <w:rsid w:val="00565370"/>
    <w:rsid w:val="0056573E"/>
    <w:rsid w:val="00565ACC"/>
    <w:rsid w:val="00567DF7"/>
    <w:rsid w:val="00570862"/>
    <w:rsid w:val="00572550"/>
    <w:rsid w:val="00572F72"/>
    <w:rsid w:val="0057312B"/>
    <w:rsid w:val="00573288"/>
    <w:rsid w:val="005736A6"/>
    <w:rsid w:val="00574ADC"/>
    <w:rsid w:val="005755D0"/>
    <w:rsid w:val="0057595C"/>
    <w:rsid w:val="00575E9F"/>
    <w:rsid w:val="00576415"/>
    <w:rsid w:val="005769C3"/>
    <w:rsid w:val="00581032"/>
    <w:rsid w:val="00581824"/>
    <w:rsid w:val="0058196C"/>
    <w:rsid w:val="00581ABB"/>
    <w:rsid w:val="00581E97"/>
    <w:rsid w:val="00583723"/>
    <w:rsid w:val="00583B56"/>
    <w:rsid w:val="00584158"/>
    <w:rsid w:val="005850D9"/>
    <w:rsid w:val="00585E73"/>
    <w:rsid w:val="005872EE"/>
    <w:rsid w:val="00587F2C"/>
    <w:rsid w:val="00591A56"/>
    <w:rsid w:val="00591AC8"/>
    <w:rsid w:val="00592A8D"/>
    <w:rsid w:val="0059405C"/>
    <w:rsid w:val="005941EB"/>
    <w:rsid w:val="005943DC"/>
    <w:rsid w:val="005951BB"/>
    <w:rsid w:val="0059522F"/>
    <w:rsid w:val="00596177"/>
    <w:rsid w:val="00596A1A"/>
    <w:rsid w:val="005976BD"/>
    <w:rsid w:val="00597F5C"/>
    <w:rsid w:val="005A0D91"/>
    <w:rsid w:val="005A1399"/>
    <w:rsid w:val="005A1ACF"/>
    <w:rsid w:val="005A1B5F"/>
    <w:rsid w:val="005A1F51"/>
    <w:rsid w:val="005A2038"/>
    <w:rsid w:val="005A5696"/>
    <w:rsid w:val="005A6E3E"/>
    <w:rsid w:val="005A78D8"/>
    <w:rsid w:val="005B0E5C"/>
    <w:rsid w:val="005B128C"/>
    <w:rsid w:val="005B2C9A"/>
    <w:rsid w:val="005B2E38"/>
    <w:rsid w:val="005B3258"/>
    <w:rsid w:val="005B443C"/>
    <w:rsid w:val="005B4A27"/>
    <w:rsid w:val="005B5A16"/>
    <w:rsid w:val="005B69F1"/>
    <w:rsid w:val="005B71EA"/>
    <w:rsid w:val="005B79BC"/>
    <w:rsid w:val="005C0955"/>
    <w:rsid w:val="005C1819"/>
    <w:rsid w:val="005C3445"/>
    <w:rsid w:val="005C360E"/>
    <w:rsid w:val="005C6445"/>
    <w:rsid w:val="005C6C1B"/>
    <w:rsid w:val="005D199A"/>
    <w:rsid w:val="005D1A77"/>
    <w:rsid w:val="005D1E8C"/>
    <w:rsid w:val="005D25F3"/>
    <w:rsid w:val="005D3FDF"/>
    <w:rsid w:val="005D4A3D"/>
    <w:rsid w:val="005D5681"/>
    <w:rsid w:val="005D5C3E"/>
    <w:rsid w:val="005E116F"/>
    <w:rsid w:val="005E21C3"/>
    <w:rsid w:val="005E247F"/>
    <w:rsid w:val="005E26DA"/>
    <w:rsid w:val="005E2B7F"/>
    <w:rsid w:val="005E35A9"/>
    <w:rsid w:val="005E36D7"/>
    <w:rsid w:val="005E3B4C"/>
    <w:rsid w:val="005E730D"/>
    <w:rsid w:val="005E7491"/>
    <w:rsid w:val="005E7C3C"/>
    <w:rsid w:val="005F02A6"/>
    <w:rsid w:val="005F0B6A"/>
    <w:rsid w:val="005F1019"/>
    <w:rsid w:val="005F32F8"/>
    <w:rsid w:val="005F4524"/>
    <w:rsid w:val="005F4970"/>
    <w:rsid w:val="005F4D89"/>
    <w:rsid w:val="005F4FEF"/>
    <w:rsid w:val="005F69FE"/>
    <w:rsid w:val="005F6DC1"/>
    <w:rsid w:val="005F7224"/>
    <w:rsid w:val="00601820"/>
    <w:rsid w:val="00602C67"/>
    <w:rsid w:val="0060346B"/>
    <w:rsid w:val="00603844"/>
    <w:rsid w:val="00603B2C"/>
    <w:rsid w:val="0060412D"/>
    <w:rsid w:val="00604442"/>
    <w:rsid w:val="006049F0"/>
    <w:rsid w:val="00604F88"/>
    <w:rsid w:val="006059B2"/>
    <w:rsid w:val="00606016"/>
    <w:rsid w:val="00606119"/>
    <w:rsid w:val="00606878"/>
    <w:rsid w:val="00606A10"/>
    <w:rsid w:val="00607A3B"/>
    <w:rsid w:val="00607CA7"/>
    <w:rsid w:val="006103AA"/>
    <w:rsid w:val="00610947"/>
    <w:rsid w:val="00610A3C"/>
    <w:rsid w:val="00612977"/>
    <w:rsid w:val="00612D97"/>
    <w:rsid w:val="00613775"/>
    <w:rsid w:val="00613795"/>
    <w:rsid w:val="006143C0"/>
    <w:rsid w:val="0061477E"/>
    <w:rsid w:val="00614A66"/>
    <w:rsid w:val="00614B6B"/>
    <w:rsid w:val="00614ED3"/>
    <w:rsid w:val="00615A65"/>
    <w:rsid w:val="00616573"/>
    <w:rsid w:val="00616A0D"/>
    <w:rsid w:val="00616A5B"/>
    <w:rsid w:val="00617635"/>
    <w:rsid w:val="0062207C"/>
    <w:rsid w:val="006223CD"/>
    <w:rsid w:val="006224A1"/>
    <w:rsid w:val="006231DD"/>
    <w:rsid w:val="006235B2"/>
    <w:rsid w:val="0062462D"/>
    <w:rsid w:val="00624BA8"/>
    <w:rsid w:val="00625E49"/>
    <w:rsid w:val="00626F50"/>
    <w:rsid w:val="006270D5"/>
    <w:rsid w:val="00627ADE"/>
    <w:rsid w:val="00627DE8"/>
    <w:rsid w:val="0063096C"/>
    <w:rsid w:val="00630C9F"/>
    <w:rsid w:val="006316E9"/>
    <w:rsid w:val="00634C3C"/>
    <w:rsid w:val="006354B5"/>
    <w:rsid w:val="00635B25"/>
    <w:rsid w:val="00636763"/>
    <w:rsid w:val="00640788"/>
    <w:rsid w:val="006453DC"/>
    <w:rsid w:val="00651143"/>
    <w:rsid w:val="00652422"/>
    <w:rsid w:val="00652AE8"/>
    <w:rsid w:val="00652B8C"/>
    <w:rsid w:val="00656243"/>
    <w:rsid w:val="006575D1"/>
    <w:rsid w:val="006605B5"/>
    <w:rsid w:val="00660B61"/>
    <w:rsid w:val="006615B3"/>
    <w:rsid w:val="0066240C"/>
    <w:rsid w:val="006625A9"/>
    <w:rsid w:val="00662B58"/>
    <w:rsid w:val="00663BC2"/>
    <w:rsid w:val="0066419C"/>
    <w:rsid w:val="006648C7"/>
    <w:rsid w:val="00664B43"/>
    <w:rsid w:val="00665621"/>
    <w:rsid w:val="00665D93"/>
    <w:rsid w:val="00666015"/>
    <w:rsid w:val="006661F1"/>
    <w:rsid w:val="00666E9B"/>
    <w:rsid w:val="00667594"/>
    <w:rsid w:val="00671A3D"/>
    <w:rsid w:val="006734B7"/>
    <w:rsid w:val="00674055"/>
    <w:rsid w:val="00674F58"/>
    <w:rsid w:val="0067698E"/>
    <w:rsid w:val="006817B6"/>
    <w:rsid w:val="00681A96"/>
    <w:rsid w:val="00682521"/>
    <w:rsid w:val="00682AF5"/>
    <w:rsid w:val="00683345"/>
    <w:rsid w:val="00686B66"/>
    <w:rsid w:val="00687A92"/>
    <w:rsid w:val="00687E06"/>
    <w:rsid w:val="00692738"/>
    <w:rsid w:val="0069357B"/>
    <w:rsid w:val="00694269"/>
    <w:rsid w:val="00695802"/>
    <w:rsid w:val="00695B1D"/>
    <w:rsid w:val="006A032B"/>
    <w:rsid w:val="006A0D35"/>
    <w:rsid w:val="006A171F"/>
    <w:rsid w:val="006A256B"/>
    <w:rsid w:val="006A3707"/>
    <w:rsid w:val="006A441B"/>
    <w:rsid w:val="006A5378"/>
    <w:rsid w:val="006A63EF"/>
    <w:rsid w:val="006A6CFD"/>
    <w:rsid w:val="006A75FB"/>
    <w:rsid w:val="006B03C0"/>
    <w:rsid w:val="006B1CBD"/>
    <w:rsid w:val="006B2762"/>
    <w:rsid w:val="006B307F"/>
    <w:rsid w:val="006B3708"/>
    <w:rsid w:val="006B411A"/>
    <w:rsid w:val="006B6155"/>
    <w:rsid w:val="006B6AE5"/>
    <w:rsid w:val="006B6BD4"/>
    <w:rsid w:val="006B6C55"/>
    <w:rsid w:val="006B755E"/>
    <w:rsid w:val="006C0AB1"/>
    <w:rsid w:val="006C2496"/>
    <w:rsid w:val="006C31E9"/>
    <w:rsid w:val="006C52AD"/>
    <w:rsid w:val="006C5520"/>
    <w:rsid w:val="006C5708"/>
    <w:rsid w:val="006C5C89"/>
    <w:rsid w:val="006C5CAD"/>
    <w:rsid w:val="006C6D11"/>
    <w:rsid w:val="006C7084"/>
    <w:rsid w:val="006C7296"/>
    <w:rsid w:val="006C76F5"/>
    <w:rsid w:val="006C78BB"/>
    <w:rsid w:val="006D033E"/>
    <w:rsid w:val="006D0912"/>
    <w:rsid w:val="006D1095"/>
    <w:rsid w:val="006D12DC"/>
    <w:rsid w:val="006D1BEA"/>
    <w:rsid w:val="006D1E3C"/>
    <w:rsid w:val="006D2C67"/>
    <w:rsid w:val="006D2D9E"/>
    <w:rsid w:val="006D41B6"/>
    <w:rsid w:val="006D422B"/>
    <w:rsid w:val="006D4301"/>
    <w:rsid w:val="006D4A99"/>
    <w:rsid w:val="006D5847"/>
    <w:rsid w:val="006D585C"/>
    <w:rsid w:val="006D78F0"/>
    <w:rsid w:val="006E04AE"/>
    <w:rsid w:val="006E09F1"/>
    <w:rsid w:val="006E0D6B"/>
    <w:rsid w:val="006E14DC"/>
    <w:rsid w:val="006E15D2"/>
    <w:rsid w:val="006E41E6"/>
    <w:rsid w:val="006E4AD1"/>
    <w:rsid w:val="006E4AF4"/>
    <w:rsid w:val="006E4C86"/>
    <w:rsid w:val="006E56D4"/>
    <w:rsid w:val="006E587A"/>
    <w:rsid w:val="006E613F"/>
    <w:rsid w:val="006E6DC7"/>
    <w:rsid w:val="006E7B1F"/>
    <w:rsid w:val="006F0206"/>
    <w:rsid w:val="006F0910"/>
    <w:rsid w:val="006F1408"/>
    <w:rsid w:val="006F3008"/>
    <w:rsid w:val="006F3A7E"/>
    <w:rsid w:val="006F4CB6"/>
    <w:rsid w:val="006F576E"/>
    <w:rsid w:val="006F59BE"/>
    <w:rsid w:val="006F5B12"/>
    <w:rsid w:val="006F5FA2"/>
    <w:rsid w:val="006F71F7"/>
    <w:rsid w:val="006F7266"/>
    <w:rsid w:val="006F7719"/>
    <w:rsid w:val="00701D4B"/>
    <w:rsid w:val="007035C7"/>
    <w:rsid w:val="00704260"/>
    <w:rsid w:val="0070436E"/>
    <w:rsid w:val="007044B1"/>
    <w:rsid w:val="00704901"/>
    <w:rsid w:val="0070503C"/>
    <w:rsid w:val="00706536"/>
    <w:rsid w:val="00712326"/>
    <w:rsid w:val="00713A38"/>
    <w:rsid w:val="0072058F"/>
    <w:rsid w:val="00720F2F"/>
    <w:rsid w:val="0072109B"/>
    <w:rsid w:val="00722204"/>
    <w:rsid w:val="00722E84"/>
    <w:rsid w:val="00723414"/>
    <w:rsid w:val="00724348"/>
    <w:rsid w:val="00724938"/>
    <w:rsid w:val="007250FB"/>
    <w:rsid w:val="00726CF5"/>
    <w:rsid w:val="00727188"/>
    <w:rsid w:val="00731FEB"/>
    <w:rsid w:val="00732668"/>
    <w:rsid w:val="007341A0"/>
    <w:rsid w:val="0073449C"/>
    <w:rsid w:val="007346D8"/>
    <w:rsid w:val="007349DE"/>
    <w:rsid w:val="00735F51"/>
    <w:rsid w:val="00736166"/>
    <w:rsid w:val="00737813"/>
    <w:rsid w:val="0073785C"/>
    <w:rsid w:val="00740452"/>
    <w:rsid w:val="007404F0"/>
    <w:rsid w:val="0074057C"/>
    <w:rsid w:val="00741F1A"/>
    <w:rsid w:val="0074390B"/>
    <w:rsid w:val="00745674"/>
    <w:rsid w:val="0074588D"/>
    <w:rsid w:val="007461D7"/>
    <w:rsid w:val="00746721"/>
    <w:rsid w:val="00746D5E"/>
    <w:rsid w:val="007472A8"/>
    <w:rsid w:val="0075068B"/>
    <w:rsid w:val="0075265F"/>
    <w:rsid w:val="00753055"/>
    <w:rsid w:val="007563FC"/>
    <w:rsid w:val="007567B2"/>
    <w:rsid w:val="007576CD"/>
    <w:rsid w:val="007618D8"/>
    <w:rsid w:val="00762516"/>
    <w:rsid w:val="00762887"/>
    <w:rsid w:val="00762CFA"/>
    <w:rsid w:val="00763C5F"/>
    <w:rsid w:val="00763E57"/>
    <w:rsid w:val="007642D3"/>
    <w:rsid w:val="00764A50"/>
    <w:rsid w:val="007677C8"/>
    <w:rsid w:val="00770B43"/>
    <w:rsid w:val="00771793"/>
    <w:rsid w:val="00771EA5"/>
    <w:rsid w:val="007722EC"/>
    <w:rsid w:val="007727F0"/>
    <w:rsid w:val="00772C4B"/>
    <w:rsid w:val="00772C70"/>
    <w:rsid w:val="00774F73"/>
    <w:rsid w:val="007750F2"/>
    <w:rsid w:val="00775516"/>
    <w:rsid w:val="00775E54"/>
    <w:rsid w:val="0077646A"/>
    <w:rsid w:val="00777404"/>
    <w:rsid w:val="00777E82"/>
    <w:rsid w:val="00781340"/>
    <w:rsid w:val="00781468"/>
    <w:rsid w:val="007832F2"/>
    <w:rsid w:val="0078443F"/>
    <w:rsid w:val="0078487E"/>
    <w:rsid w:val="00784AF2"/>
    <w:rsid w:val="00784D0E"/>
    <w:rsid w:val="00785926"/>
    <w:rsid w:val="007874E7"/>
    <w:rsid w:val="007875CA"/>
    <w:rsid w:val="00791113"/>
    <w:rsid w:val="00794A93"/>
    <w:rsid w:val="007955F0"/>
    <w:rsid w:val="00796FDF"/>
    <w:rsid w:val="007A0655"/>
    <w:rsid w:val="007A08F5"/>
    <w:rsid w:val="007A3330"/>
    <w:rsid w:val="007A46CA"/>
    <w:rsid w:val="007A48D0"/>
    <w:rsid w:val="007A5A6D"/>
    <w:rsid w:val="007A618D"/>
    <w:rsid w:val="007A66BD"/>
    <w:rsid w:val="007A7D6D"/>
    <w:rsid w:val="007B1EDD"/>
    <w:rsid w:val="007B2E0E"/>
    <w:rsid w:val="007B43D9"/>
    <w:rsid w:val="007B4FF0"/>
    <w:rsid w:val="007B51AD"/>
    <w:rsid w:val="007B7254"/>
    <w:rsid w:val="007B799D"/>
    <w:rsid w:val="007C0C7E"/>
    <w:rsid w:val="007C174F"/>
    <w:rsid w:val="007C2D1B"/>
    <w:rsid w:val="007C3DD4"/>
    <w:rsid w:val="007C4C88"/>
    <w:rsid w:val="007C5414"/>
    <w:rsid w:val="007C59E3"/>
    <w:rsid w:val="007C5DA2"/>
    <w:rsid w:val="007D0034"/>
    <w:rsid w:val="007D1153"/>
    <w:rsid w:val="007D25FC"/>
    <w:rsid w:val="007D4AF0"/>
    <w:rsid w:val="007D5008"/>
    <w:rsid w:val="007D6417"/>
    <w:rsid w:val="007D69C3"/>
    <w:rsid w:val="007D70E8"/>
    <w:rsid w:val="007D7123"/>
    <w:rsid w:val="007D73BD"/>
    <w:rsid w:val="007E04B2"/>
    <w:rsid w:val="007E232A"/>
    <w:rsid w:val="007E2361"/>
    <w:rsid w:val="007E313D"/>
    <w:rsid w:val="007E3A15"/>
    <w:rsid w:val="007E63A9"/>
    <w:rsid w:val="007E6A71"/>
    <w:rsid w:val="007E6BB4"/>
    <w:rsid w:val="007E6BED"/>
    <w:rsid w:val="007E7823"/>
    <w:rsid w:val="007F1A3F"/>
    <w:rsid w:val="007F1D3F"/>
    <w:rsid w:val="007F2528"/>
    <w:rsid w:val="007F2595"/>
    <w:rsid w:val="007F27C2"/>
    <w:rsid w:val="007F30B9"/>
    <w:rsid w:val="007F4520"/>
    <w:rsid w:val="007F4C14"/>
    <w:rsid w:val="007F5CB3"/>
    <w:rsid w:val="007F5EBE"/>
    <w:rsid w:val="007F609F"/>
    <w:rsid w:val="007F74E5"/>
    <w:rsid w:val="007F792F"/>
    <w:rsid w:val="00805022"/>
    <w:rsid w:val="00805478"/>
    <w:rsid w:val="008054ED"/>
    <w:rsid w:val="00806D5D"/>
    <w:rsid w:val="00807543"/>
    <w:rsid w:val="0080767C"/>
    <w:rsid w:val="008109E5"/>
    <w:rsid w:val="00810E2A"/>
    <w:rsid w:val="008117BB"/>
    <w:rsid w:val="00813F25"/>
    <w:rsid w:val="00817A76"/>
    <w:rsid w:val="00820B6A"/>
    <w:rsid w:val="00822602"/>
    <w:rsid w:val="00823CCF"/>
    <w:rsid w:val="00823D8A"/>
    <w:rsid w:val="00825A2A"/>
    <w:rsid w:val="00825B71"/>
    <w:rsid w:val="00830F2C"/>
    <w:rsid w:val="008313BD"/>
    <w:rsid w:val="00831F6C"/>
    <w:rsid w:val="00831FD6"/>
    <w:rsid w:val="008322FA"/>
    <w:rsid w:val="0083314A"/>
    <w:rsid w:val="0083428B"/>
    <w:rsid w:val="008344F8"/>
    <w:rsid w:val="0083567B"/>
    <w:rsid w:val="008356BD"/>
    <w:rsid w:val="00835CD0"/>
    <w:rsid w:val="00835EAA"/>
    <w:rsid w:val="008363AD"/>
    <w:rsid w:val="00836CED"/>
    <w:rsid w:val="00836E34"/>
    <w:rsid w:val="00840B2E"/>
    <w:rsid w:val="00844FBD"/>
    <w:rsid w:val="008455DD"/>
    <w:rsid w:val="008506AF"/>
    <w:rsid w:val="008508ED"/>
    <w:rsid w:val="008516F2"/>
    <w:rsid w:val="0085388A"/>
    <w:rsid w:val="00855F9C"/>
    <w:rsid w:val="008560C1"/>
    <w:rsid w:val="00856233"/>
    <w:rsid w:val="008564A8"/>
    <w:rsid w:val="008602C7"/>
    <w:rsid w:val="008612E2"/>
    <w:rsid w:val="008612FA"/>
    <w:rsid w:val="008621FD"/>
    <w:rsid w:val="0086230E"/>
    <w:rsid w:val="00862C5A"/>
    <w:rsid w:val="00865F4E"/>
    <w:rsid w:val="008665D4"/>
    <w:rsid w:val="008703C0"/>
    <w:rsid w:val="008707BB"/>
    <w:rsid w:val="008722F9"/>
    <w:rsid w:val="00872E86"/>
    <w:rsid w:val="00873407"/>
    <w:rsid w:val="008739DE"/>
    <w:rsid w:val="00875BB6"/>
    <w:rsid w:val="00875D8F"/>
    <w:rsid w:val="00876B4C"/>
    <w:rsid w:val="0087749D"/>
    <w:rsid w:val="00877645"/>
    <w:rsid w:val="00880BB9"/>
    <w:rsid w:val="00882931"/>
    <w:rsid w:val="00882D35"/>
    <w:rsid w:val="008841CD"/>
    <w:rsid w:val="00885DCD"/>
    <w:rsid w:val="0088683D"/>
    <w:rsid w:val="00886A93"/>
    <w:rsid w:val="00887620"/>
    <w:rsid w:val="00887B7D"/>
    <w:rsid w:val="00887C9A"/>
    <w:rsid w:val="00890B0D"/>
    <w:rsid w:val="00892D2B"/>
    <w:rsid w:val="0089359F"/>
    <w:rsid w:val="0089388B"/>
    <w:rsid w:val="008938B1"/>
    <w:rsid w:val="00893920"/>
    <w:rsid w:val="00893EA8"/>
    <w:rsid w:val="00894563"/>
    <w:rsid w:val="0089478E"/>
    <w:rsid w:val="00895C77"/>
    <w:rsid w:val="008962CA"/>
    <w:rsid w:val="008A0093"/>
    <w:rsid w:val="008A019A"/>
    <w:rsid w:val="008A032A"/>
    <w:rsid w:val="008A1E12"/>
    <w:rsid w:val="008A395B"/>
    <w:rsid w:val="008A51F5"/>
    <w:rsid w:val="008A5DAA"/>
    <w:rsid w:val="008A6439"/>
    <w:rsid w:val="008A6700"/>
    <w:rsid w:val="008A7429"/>
    <w:rsid w:val="008A7A19"/>
    <w:rsid w:val="008B1C6D"/>
    <w:rsid w:val="008B253F"/>
    <w:rsid w:val="008B2854"/>
    <w:rsid w:val="008B2F52"/>
    <w:rsid w:val="008B3472"/>
    <w:rsid w:val="008B3937"/>
    <w:rsid w:val="008B3980"/>
    <w:rsid w:val="008B3F3A"/>
    <w:rsid w:val="008B4437"/>
    <w:rsid w:val="008B54B4"/>
    <w:rsid w:val="008B7A2C"/>
    <w:rsid w:val="008C1227"/>
    <w:rsid w:val="008C2668"/>
    <w:rsid w:val="008C3F7E"/>
    <w:rsid w:val="008C42B5"/>
    <w:rsid w:val="008C5994"/>
    <w:rsid w:val="008C6704"/>
    <w:rsid w:val="008D4475"/>
    <w:rsid w:val="008D4ABC"/>
    <w:rsid w:val="008D4F97"/>
    <w:rsid w:val="008D6A61"/>
    <w:rsid w:val="008E0EC4"/>
    <w:rsid w:val="008E1C75"/>
    <w:rsid w:val="008E5923"/>
    <w:rsid w:val="008E64F4"/>
    <w:rsid w:val="008E65F4"/>
    <w:rsid w:val="008E6938"/>
    <w:rsid w:val="008F4FA1"/>
    <w:rsid w:val="008F6D5D"/>
    <w:rsid w:val="008F7CCC"/>
    <w:rsid w:val="00900FCB"/>
    <w:rsid w:val="00901DA1"/>
    <w:rsid w:val="00903E82"/>
    <w:rsid w:val="00904A16"/>
    <w:rsid w:val="00905018"/>
    <w:rsid w:val="009050ED"/>
    <w:rsid w:val="00905397"/>
    <w:rsid w:val="00906465"/>
    <w:rsid w:val="00910205"/>
    <w:rsid w:val="009108DC"/>
    <w:rsid w:val="00910BFC"/>
    <w:rsid w:val="009112D7"/>
    <w:rsid w:val="00912344"/>
    <w:rsid w:val="00912E86"/>
    <w:rsid w:val="00912EC0"/>
    <w:rsid w:val="0091340A"/>
    <w:rsid w:val="009136FC"/>
    <w:rsid w:val="00917E81"/>
    <w:rsid w:val="00920DFF"/>
    <w:rsid w:val="00921508"/>
    <w:rsid w:val="009228D2"/>
    <w:rsid w:val="00925E04"/>
    <w:rsid w:val="00930AE6"/>
    <w:rsid w:val="0093195F"/>
    <w:rsid w:val="0093218B"/>
    <w:rsid w:val="0093283B"/>
    <w:rsid w:val="00935843"/>
    <w:rsid w:val="00935941"/>
    <w:rsid w:val="00935E2C"/>
    <w:rsid w:val="00936426"/>
    <w:rsid w:val="00937AD9"/>
    <w:rsid w:val="00937D1F"/>
    <w:rsid w:val="00937F8B"/>
    <w:rsid w:val="0094120D"/>
    <w:rsid w:val="00941923"/>
    <w:rsid w:val="00943D17"/>
    <w:rsid w:val="009444CE"/>
    <w:rsid w:val="00945BEE"/>
    <w:rsid w:val="00945E37"/>
    <w:rsid w:val="0094622A"/>
    <w:rsid w:val="00946DE8"/>
    <w:rsid w:val="00946F3B"/>
    <w:rsid w:val="0095247B"/>
    <w:rsid w:val="00953A84"/>
    <w:rsid w:val="009547D6"/>
    <w:rsid w:val="00954B81"/>
    <w:rsid w:val="00954CAA"/>
    <w:rsid w:val="00954DEF"/>
    <w:rsid w:val="00961BFD"/>
    <w:rsid w:val="00961D64"/>
    <w:rsid w:val="009645EB"/>
    <w:rsid w:val="00971245"/>
    <w:rsid w:val="009724F4"/>
    <w:rsid w:val="009728CF"/>
    <w:rsid w:val="0097310F"/>
    <w:rsid w:val="00977105"/>
    <w:rsid w:val="00980569"/>
    <w:rsid w:val="00980873"/>
    <w:rsid w:val="00981D87"/>
    <w:rsid w:val="009831C2"/>
    <w:rsid w:val="0098377C"/>
    <w:rsid w:val="00983E48"/>
    <w:rsid w:val="009849EA"/>
    <w:rsid w:val="00985006"/>
    <w:rsid w:val="0098590A"/>
    <w:rsid w:val="00986232"/>
    <w:rsid w:val="0098792E"/>
    <w:rsid w:val="009912A1"/>
    <w:rsid w:val="009919A7"/>
    <w:rsid w:val="0099289E"/>
    <w:rsid w:val="00993A4F"/>
    <w:rsid w:val="009943FA"/>
    <w:rsid w:val="00994B2F"/>
    <w:rsid w:val="00994DC7"/>
    <w:rsid w:val="00995116"/>
    <w:rsid w:val="00995A7D"/>
    <w:rsid w:val="00995E61"/>
    <w:rsid w:val="0099663D"/>
    <w:rsid w:val="00997C60"/>
    <w:rsid w:val="009A2432"/>
    <w:rsid w:val="009A261E"/>
    <w:rsid w:val="009A262E"/>
    <w:rsid w:val="009A33BB"/>
    <w:rsid w:val="009A524F"/>
    <w:rsid w:val="009A57AE"/>
    <w:rsid w:val="009A5C86"/>
    <w:rsid w:val="009A5CEB"/>
    <w:rsid w:val="009A63EB"/>
    <w:rsid w:val="009A683F"/>
    <w:rsid w:val="009A6B24"/>
    <w:rsid w:val="009B0D8A"/>
    <w:rsid w:val="009B0DAF"/>
    <w:rsid w:val="009B2EF9"/>
    <w:rsid w:val="009B4776"/>
    <w:rsid w:val="009B508D"/>
    <w:rsid w:val="009B52AB"/>
    <w:rsid w:val="009B60C1"/>
    <w:rsid w:val="009B6238"/>
    <w:rsid w:val="009B716E"/>
    <w:rsid w:val="009C163C"/>
    <w:rsid w:val="009C1902"/>
    <w:rsid w:val="009C1F71"/>
    <w:rsid w:val="009C20E5"/>
    <w:rsid w:val="009C2A08"/>
    <w:rsid w:val="009C3B2D"/>
    <w:rsid w:val="009C3E01"/>
    <w:rsid w:val="009C4BD8"/>
    <w:rsid w:val="009C4FB5"/>
    <w:rsid w:val="009C5AF2"/>
    <w:rsid w:val="009C5F14"/>
    <w:rsid w:val="009C5F32"/>
    <w:rsid w:val="009C624A"/>
    <w:rsid w:val="009D08F0"/>
    <w:rsid w:val="009D1D19"/>
    <w:rsid w:val="009D2106"/>
    <w:rsid w:val="009D2A0E"/>
    <w:rsid w:val="009D2A51"/>
    <w:rsid w:val="009D2E21"/>
    <w:rsid w:val="009D40D2"/>
    <w:rsid w:val="009D6A16"/>
    <w:rsid w:val="009D7823"/>
    <w:rsid w:val="009D7A87"/>
    <w:rsid w:val="009E1EF6"/>
    <w:rsid w:val="009E21B9"/>
    <w:rsid w:val="009E2A12"/>
    <w:rsid w:val="009E321B"/>
    <w:rsid w:val="009E4C5C"/>
    <w:rsid w:val="009E5EB6"/>
    <w:rsid w:val="009E61D5"/>
    <w:rsid w:val="009E622B"/>
    <w:rsid w:val="009E6257"/>
    <w:rsid w:val="009E64DC"/>
    <w:rsid w:val="009E7026"/>
    <w:rsid w:val="009E78D9"/>
    <w:rsid w:val="009F2476"/>
    <w:rsid w:val="009F437F"/>
    <w:rsid w:val="009F4E26"/>
    <w:rsid w:val="009F4F99"/>
    <w:rsid w:val="009F5AA5"/>
    <w:rsid w:val="009F6660"/>
    <w:rsid w:val="009F70A1"/>
    <w:rsid w:val="00A01CBF"/>
    <w:rsid w:val="00A03C9B"/>
    <w:rsid w:val="00A05793"/>
    <w:rsid w:val="00A061CF"/>
    <w:rsid w:val="00A069B7"/>
    <w:rsid w:val="00A0701C"/>
    <w:rsid w:val="00A07D45"/>
    <w:rsid w:val="00A10234"/>
    <w:rsid w:val="00A10692"/>
    <w:rsid w:val="00A11768"/>
    <w:rsid w:val="00A12D4F"/>
    <w:rsid w:val="00A12DBE"/>
    <w:rsid w:val="00A136F5"/>
    <w:rsid w:val="00A13BC2"/>
    <w:rsid w:val="00A145A7"/>
    <w:rsid w:val="00A14AF2"/>
    <w:rsid w:val="00A14B26"/>
    <w:rsid w:val="00A1636D"/>
    <w:rsid w:val="00A17C26"/>
    <w:rsid w:val="00A21ED2"/>
    <w:rsid w:val="00A22447"/>
    <w:rsid w:val="00A23762"/>
    <w:rsid w:val="00A24203"/>
    <w:rsid w:val="00A24786"/>
    <w:rsid w:val="00A250B3"/>
    <w:rsid w:val="00A25613"/>
    <w:rsid w:val="00A30A8F"/>
    <w:rsid w:val="00A30A93"/>
    <w:rsid w:val="00A313A1"/>
    <w:rsid w:val="00A319DC"/>
    <w:rsid w:val="00A32A0E"/>
    <w:rsid w:val="00A32E2D"/>
    <w:rsid w:val="00A3399D"/>
    <w:rsid w:val="00A33F45"/>
    <w:rsid w:val="00A34F0A"/>
    <w:rsid w:val="00A410EE"/>
    <w:rsid w:val="00A4179C"/>
    <w:rsid w:val="00A41965"/>
    <w:rsid w:val="00A41F1A"/>
    <w:rsid w:val="00A43147"/>
    <w:rsid w:val="00A4491B"/>
    <w:rsid w:val="00A45C4D"/>
    <w:rsid w:val="00A4666C"/>
    <w:rsid w:val="00A47671"/>
    <w:rsid w:val="00A50626"/>
    <w:rsid w:val="00A51890"/>
    <w:rsid w:val="00A51C1F"/>
    <w:rsid w:val="00A52783"/>
    <w:rsid w:val="00A54D28"/>
    <w:rsid w:val="00A563B5"/>
    <w:rsid w:val="00A574B9"/>
    <w:rsid w:val="00A60559"/>
    <w:rsid w:val="00A62D8C"/>
    <w:rsid w:val="00A62FC4"/>
    <w:rsid w:val="00A657B7"/>
    <w:rsid w:val="00A65859"/>
    <w:rsid w:val="00A661D3"/>
    <w:rsid w:val="00A66B92"/>
    <w:rsid w:val="00A672CF"/>
    <w:rsid w:val="00A67AAB"/>
    <w:rsid w:val="00A70820"/>
    <w:rsid w:val="00A71C84"/>
    <w:rsid w:val="00A720B0"/>
    <w:rsid w:val="00A721D9"/>
    <w:rsid w:val="00A723E1"/>
    <w:rsid w:val="00A75910"/>
    <w:rsid w:val="00A76BDD"/>
    <w:rsid w:val="00A779D4"/>
    <w:rsid w:val="00A807DF"/>
    <w:rsid w:val="00A81E00"/>
    <w:rsid w:val="00A838DF"/>
    <w:rsid w:val="00A8545A"/>
    <w:rsid w:val="00A85592"/>
    <w:rsid w:val="00A85DFF"/>
    <w:rsid w:val="00A869AE"/>
    <w:rsid w:val="00A913FE"/>
    <w:rsid w:val="00A91846"/>
    <w:rsid w:val="00A92159"/>
    <w:rsid w:val="00A92787"/>
    <w:rsid w:val="00A9290E"/>
    <w:rsid w:val="00A94AF2"/>
    <w:rsid w:val="00A950A2"/>
    <w:rsid w:val="00A95B77"/>
    <w:rsid w:val="00A976D6"/>
    <w:rsid w:val="00AA07C9"/>
    <w:rsid w:val="00AA2FF6"/>
    <w:rsid w:val="00AA3838"/>
    <w:rsid w:val="00AA471E"/>
    <w:rsid w:val="00AA637C"/>
    <w:rsid w:val="00AA6C4C"/>
    <w:rsid w:val="00AB0508"/>
    <w:rsid w:val="00AB4FC3"/>
    <w:rsid w:val="00AB63B2"/>
    <w:rsid w:val="00AB65DA"/>
    <w:rsid w:val="00AB6AD4"/>
    <w:rsid w:val="00AB75FA"/>
    <w:rsid w:val="00AC0BAC"/>
    <w:rsid w:val="00AC20AE"/>
    <w:rsid w:val="00AC42EF"/>
    <w:rsid w:val="00AC562A"/>
    <w:rsid w:val="00AC5D71"/>
    <w:rsid w:val="00AC6B19"/>
    <w:rsid w:val="00AC7FF9"/>
    <w:rsid w:val="00AD04AB"/>
    <w:rsid w:val="00AD1027"/>
    <w:rsid w:val="00AD2AAF"/>
    <w:rsid w:val="00AD35B8"/>
    <w:rsid w:val="00AD3A9F"/>
    <w:rsid w:val="00AD42E3"/>
    <w:rsid w:val="00AD44AE"/>
    <w:rsid w:val="00AD464E"/>
    <w:rsid w:val="00AD466C"/>
    <w:rsid w:val="00AD4FC5"/>
    <w:rsid w:val="00AD53BB"/>
    <w:rsid w:val="00AD7B1A"/>
    <w:rsid w:val="00AD7EBA"/>
    <w:rsid w:val="00AE0A28"/>
    <w:rsid w:val="00AE0FB2"/>
    <w:rsid w:val="00AE161B"/>
    <w:rsid w:val="00AE2A07"/>
    <w:rsid w:val="00AE476C"/>
    <w:rsid w:val="00AE5181"/>
    <w:rsid w:val="00AE5BFB"/>
    <w:rsid w:val="00AE61B1"/>
    <w:rsid w:val="00AE62FF"/>
    <w:rsid w:val="00AE64F3"/>
    <w:rsid w:val="00AE6B2C"/>
    <w:rsid w:val="00AE6D70"/>
    <w:rsid w:val="00AF2228"/>
    <w:rsid w:val="00AF2D83"/>
    <w:rsid w:val="00AF484E"/>
    <w:rsid w:val="00AF4AA3"/>
    <w:rsid w:val="00AF68C0"/>
    <w:rsid w:val="00AF6D1A"/>
    <w:rsid w:val="00AF6DCB"/>
    <w:rsid w:val="00AF7660"/>
    <w:rsid w:val="00AF7D85"/>
    <w:rsid w:val="00B00774"/>
    <w:rsid w:val="00B01684"/>
    <w:rsid w:val="00B0189B"/>
    <w:rsid w:val="00B02798"/>
    <w:rsid w:val="00B0380F"/>
    <w:rsid w:val="00B043E3"/>
    <w:rsid w:val="00B047E9"/>
    <w:rsid w:val="00B05185"/>
    <w:rsid w:val="00B05595"/>
    <w:rsid w:val="00B05BC7"/>
    <w:rsid w:val="00B067A5"/>
    <w:rsid w:val="00B070A3"/>
    <w:rsid w:val="00B07B67"/>
    <w:rsid w:val="00B07FFC"/>
    <w:rsid w:val="00B110CE"/>
    <w:rsid w:val="00B1143B"/>
    <w:rsid w:val="00B125BE"/>
    <w:rsid w:val="00B144BA"/>
    <w:rsid w:val="00B14911"/>
    <w:rsid w:val="00B14E17"/>
    <w:rsid w:val="00B15747"/>
    <w:rsid w:val="00B17B21"/>
    <w:rsid w:val="00B21CE1"/>
    <w:rsid w:val="00B22BC9"/>
    <w:rsid w:val="00B23B8A"/>
    <w:rsid w:val="00B2593A"/>
    <w:rsid w:val="00B26AFD"/>
    <w:rsid w:val="00B26BF7"/>
    <w:rsid w:val="00B30002"/>
    <w:rsid w:val="00B30116"/>
    <w:rsid w:val="00B329BB"/>
    <w:rsid w:val="00B33378"/>
    <w:rsid w:val="00B352F7"/>
    <w:rsid w:val="00B35F2F"/>
    <w:rsid w:val="00B368F8"/>
    <w:rsid w:val="00B4287C"/>
    <w:rsid w:val="00B42B00"/>
    <w:rsid w:val="00B43E35"/>
    <w:rsid w:val="00B45B02"/>
    <w:rsid w:val="00B45E1F"/>
    <w:rsid w:val="00B46626"/>
    <w:rsid w:val="00B469F0"/>
    <w:rsid w:val="00B5082C"/>
    <w:rsid w:val="00B51657"/>
    <w:rsid w:val="00B51C59"/>
    <w:rsid w:val="00B54FCD"/>
    <w:rsid w:val="00B554BF"/>
    <w:rsid w:val="00B55EF1"/>
    <w:rsid w:val="00B56926"/>
    <w:rsid w:val="00B5721D"/>
    <w:rsid w:val="00B57E59"/>
    <w:rsid w:val="00B60144"/>
    <w:rsid w:val="00B617EB"/>
    <w:rsid w:val="00B61C86"/>
    <w:rsid w:val="00B63BD2"/>
    <w:rsid w:val="00B64C4F"/>
    <w:rsid w:val="00B65B12"/>
    <w:rsid w:val="00B65F02"/>
    <w:rsid w:val="00B6604A"/>
    <w:rsid w:val="00B67020"/>
    <w:rsid w:val="00B672F7"/>
    <w:rsid w:val="00B6737F"/>
    <w:rsid w:val="00B67C72"/>
    <w:rsid w:val="00B70C63"/>
    <w:rsid w:val="00B70F97"/>
    <w:rsid w:val="00B712A9"/>
    <w:rsid w:val="00B731A5"/>
    <w:rsid w:val="00B73E08"/>
    <w:rsid w:val="00B741CF"/>
    <w:rsid w:val="00B7437B"/>
    <w:rsid w:val="00B746CA"/>
    <w:rsid w:val="00B75579"/>
    <w:rsid w:val="00B804C1"/>
    <w:rsid w:val="00B80C2B"/>
    <w:rsid w:val="00B82376"/>
    <w:rsid w:val="00B83FF3"/>
    <w:rsid w:val="00B846AF"/>
    <w:rsid w:val="00B8541F"/>
    <w:rsid w:val="00B86E3B"/>
    <w:rsid w:val="00B87672"/>
    <w:rsid w:val="00B9154B"/>
    <w:rsid w:val="00B92094"/>
    <w:rsid w:val="00B929AE"/>
    <w:rsid w:val="00B92F4E"/>
    <w:rsid w:val="00B934D5"/>
    <w:rsid w:val="00B93588"/>
    <w:rsid w:val="00B944A2"/>
    <w:rsid w:val="00B94D90"/>
    <w:rsid w:val="00BA12EA"/>
    <w:rsid w:val="00BA134D"/>
    <w:rsid w:val="00BA1D0C"/>
    <w:rsid w:val="00BA2D01"/>
    <w:rsid w:val="00BA2EAA"/>
    <w:rsid w:val="00BA3F8C"/>
    <w:rsid w:val="00BA4875"/>
    <w:rsid w:val="00BB0862"/>
    <w:rsid w:val="00BB1384"/>
    <w:rsid w:val="00BB1D8E"/>
    <w:rsid w:val="00BB3196"/>
    <w:rsid w:val="00BB334E"/>
    <w:rsid w:val="00BB7A1A"/>
    <w:rsid w:val="00BC01BD"/>
    <w:rsid w:val="00BC1339"/>
    <w:rsid w:val="00BC32AF"/>
    <w:rsid w:val="00BC38A9"/>
    <w:rsid w:val="00BC57D3"/>
    <w:rsid w:val="00BC5838"/>
    <w:rsid w:val="00BC66F9"/>
    <w:rsid w:val="00BC70CD"/>
    <w:rsid w:val="00BC7340"/>
    <w:rsid w:val="00BC7E67"/>
    <w:rsid w:val="00BD17C5"/>
    <w:rsid w:val="00BD26BA"/>
    <w:rsid w:val="00BD3BE4"/>
    <w:rsid w:val="00BD3C57"/>
    <w:rsid w:val="00BD3DCB"/>
    <w:rsid w:val="00BD4B66"/>
    <w:rsid w:val="00BD4D2C"/>
    <w:rsid w:val="00BD57FE"/>
    <w:rsid w:val="00BD6904"/>
    <w:rsid w:val="00BE2F08"/>
    <w:rsid w:val="00BE2F29"/>
    <w:rsid w:val="00BE45B9"/>
    <w:rsid w:val="00BE5A05"/>
    <w:rsid w:val="00BE5A80"/>
    <w:rsid w:val="00BF0880"/>
    <w:rsid w:val="00BF0DA1"/>
    <w:rsid w:val="00BF0E97"/>
    <w:rsid w:val="00BF1E2E"/>
    <w:rsid w:val="00BF1F3F"/>
    <w:rsid w:val="00BF263C"/>
    <w:rsid w:val="00BF2BCF"/>
    <w:rsid w:val="00BF36A9"/>
    <w:rsid w:val="00BF6513"/>
    <w:rsid w:val="00BF6E7F"/>
    <w:rsid w:val="00BF7241"/>
    <w:rsid w:val="00BF72D1"/>
    <w:rsid w:val="00C00E36"/>
    <w:rsid w:val="00C016A0"/>
    <w:rsid w:val="00C0290F"/>
    <w:rsid w:val="00C0428C"/>
    <w:rsid w:val="00C0648E"/>
    <w:rsid w:val="00C066DB"/>
    <w:rsid w:val="00C103E0"/>
    <w:rsid w:val="00C106B0"/>
    <w:rsid w:val="00C12C59"/>
    <w:rsid w:val="00C12E9F"/>
    <w:rsid w:val="00C13127"/>
    <w:rsid w:val="00C137EA"/>
    <w:rsid w:val="00C149FC"/>
    <w:rsid w:val="00C16CE6"/>
    <w:rsid w:val="00C22198"/>
    <w:rsid w:val="00C24972"/>
    <w:rsid w:val="00C262C8"/>
    <w:rsid w:val="00C264F1"/>
    <w:rsid w:val="00C32122"/>
    <w:rsid w:val="00C33225"/>
    <w:rsid w:val="00C339E3"/>
    <w:rsid w:val="00C33B45"/>
    <w:rsid w:val="00C33CFB"/>
    <w:rsid w:val="00C34918"/>
    <w:rsid w:val="00C36A3A"/>
    <w:rsid w:val="00C36BE2"/>
    <w:rsid w:val="00C40A87"/>
    <w:rsid w:val="00C413E4"/>
    <w:rsid w:val="00C425C7"/>
    <w:rsid w:val="00C45991"/>
    <w:rsid w:val="00C45B25"/>
    <w:rsid w:val="00C4647A"/>
    <w:rsid w:val="00C46B27"/>
    <w:rsid w:val="00C50346"/>
    <w:rsid w:val="00C5042D"/>
    <w:rsid w:val="00C5246F"/>
    <w:rsid w:val="00C5456A"/>
    <w:rsid w:val="00C555B0"/>
    <w:rsid w:val="00C6034B"/>
    <w:rsid w:val="00C628D8"/>
    <w:rsid w:val="00C63E47"/>
    <w:rsid w:val="00C64435"/>
    <w:rsid w:val="00C65B91"/>
    <w:rsid w:val="00C671E2"/>
    <w:rsid w:val="00C672F6"/>
    <w:rsid w:val="00C706C9"/>
    <w:rsid w:val="00C7073D"/>
    <w:rsid w:val="00C71391"/>
    <w:rsid w:val="00C7272F"/>
    <w:rsid w:val="00C7355F"/>
    <w:rsid w:val="00C74020"/>
    <w:rsid w:val="00C75C0F"/>
    <w:rsid w:val="00C76678"/>
    <w:rsid w:val="00C76CD8"/>
    <w:rsid w:val="00C76E9B"/>
    <w:rsid w:val="00C804E7"/>
    <w:rsid w:val="00C81327"/>
    <w:rsid w:val="00C8439E"/>
    <w:rsid w:val="00C851A3"/>
    <w:rsid w:val="00C8623F"/>
    <w:rsid w:val="00C8760B"/>
    <w:rsid w:val="00C90259"/>
    <w:rsid w:val="00C903A4"/>
    <w:rsid w:val="00C90A55"/>
    <w:rsid w:val="00C91335"/>
    <w:rsid w:val="00C917CB"/>
    <w:rsid w:val="00C91903"/>
    <w:rsid w:val="00C926D8"/>
    <w:rsid w:val="00C93151"/>
    <w:rsid w:val="00C941B7"/>
    <w:rsid w:val="00C949CC"/>
    <w:rsid w:val="00C94E6C"/>
    <w:rsid w:val="00C95F50"/>
    <w:rsid w:val="00C96114"/>
    <w:rsid w:val="00C96D0F"/>
    <w:rsid w:val="00C9770C"/>
    <w:rsid w:val="00CA163C"/>
    <w:rsid w:val="00CA2250"/>
    <w:rsid w:val="00CA3BA3"/>
    <w:rsid w:val="00CA43F1"/>
    <w:rsid w:val="00CA6347"/>
    <w:rsid w:val="00CA7052"/>
    <w:rsid w:val="00CA7A07"/>
    <w:rsid w:val="00CB0914"/>
    <w:rsid w:val="00CB0A1E"/>
    <w:rsid w:val="00CB108B"/>
    <w:rsid w:val="00CB16EF"/>
    <w:rsid w:val="00CB2578"/>
    <w:rsid w:val="00CB3100"/>
    <w:rsid w:val="00CB42CC"/>
    <w:rsid w:val="00CB44A9"/>
    <w:rsid w:val="00CB4D7D"/>
    <w:rsid w:val="00CB5CC5"/>
    <w:rsid w:val="00CB5E58"/>
    <w:rsid w:val="00CC01C9"/>
    <w:rsid w:val="00CC0718"/>
    <w:rsid w:val="00CC2D79"/>
    <w:rsid w:val="00CC312A"/>
    <w:rsid w:val="00CC39DF"/>
    <w:rsid w:val="00CC3B7F"/>
    <w:rsid w:val="00CC446B"/>
    <w:rsid w:val="00CC6847"/>
    <w:rsid w:val="00CC730D"/>
    <w:rsid w:val="00CC73CC"/>
    <w:rsid w:val="00CC7A5F"/>
    <w:rsid w:val="00CC7C7F"/>
    <w:rsid w:val="00CD0BFD"/>
    <w:rsid w:val="00CD1D82"/>
    <w:rsid w:val="00CD1E2F"/>
    <w:rsid w:val="00CD2B40"/>
    <w:rsid w:val="00CD3052"/>
    <w:rsid w:val="00CD49D5"/>
    <w:rsid w:val="00CD4DA9"/>
    <w:rsid w:val="00CD506A"/>
    <w:rsid w:val="00CD56B4"/>
    <w:rsid w:val="00CD62C3"/>
    <w:rsid w:val="00CD704C"/>
    <w:rsid w:val="00CD728E"/>
    <w:rsid w:val="00CD76B6"/>
    <w:rsid w:val="00CD77AE"/>
    <w:rsid w:val="00CD7AC4"/>
    <w:rsid w:val="00CE05B9"/>
    <w:rsid w:val="00CE29F5"/>
    <w:rsid w:val="00CE3E20"/>
    <w:rsid w:val="00CE4ED9"/>
    <w:rsid w:val="00CE5DCC"/>
    <w:rsid w:val="00CE6C55"/>
    <w:rsid w:val="00CE6E14"/>
    <w:rsid w:val="00CE7BE9"/>
    <w:rsid w:val="00CE7EE5"/>
    <w:rsid w:val="00CF0682"/>
    <w:rsid w:val="00CF09C8"/>
    <w:rsid w:val="00CF0BA7"/>
    <w:rsid w:val="00CF0C21"/>
    <w:rsid w:val="00CF0DDC"/>
    <w:rsid w:val="00CF1349"/>
    <w:rsid w:val="00CF168E"/>
    <w:rsid w:val="00CF225D"/>
    <w:rsid w:val="00CF2526"/>
    <w:rsid w:val="00CF4983"/>
    <w:rsid w:val="00CF5006"/>
    <w:rsid w:val="00CF59CE"/>
    <w:rsid w:val="00CF6FAA"/>
    <w:rsid w:val="00D000D8"/>
    <w:rsid w:val="00D00230"/>
    <w:rsid w:val="00D0060B"/>
    <w:rsid w:val="00D01A18"/>
    <w:rsid w:val="00D02774"/>
    <w:rsid w:val="00D0290C"/>
    <w:rsid w:val="00D02F69"/>
    <w:rsid w:val="00D03488"/>
    <w:rsid w:val="00D03717"/>
    <w:rsid w:val="00D04A40"/>
    <w:rsid w:val="00D060CD"/>
    <w:rsid w:val="00D06244"/>
    <w:rsid w:val="00D072FB"/>
    <w:rsid w:val="00D07349"/>
    <w:rsid w:val="00D1065A"/>
    <w:rsid w:val="00D11206"/>
    <w:rsid w:val="00D11548"/>
    <w:rsid w:val="00D119C6"/>
    <w:rsid w:val="00D13064"/>
    <w:rsid w:val="00D1417F"/>
    <w:rsid w:val="00D146E4"/>
    <w:rsid w:val="00D17978"/>
    <w:rsid w:val="00D20BC1"/>
    <w:rsid w:val="00D21335"/>
    <w:rsid w:val="00D21909"/>
    <w:rsid w:val="00D22DA2"/>
    <w:rsid w:val="00D23A4A"/>
    <w:rsid w:val="00D23B80"/>
    <w:rsid w:val="00D25296"/>
    <w:rsid w:val="00D26F61"/>
    <w:rsid w:val="00D2734D"/>
    <w:rsid w:val="00D2772B"/>
    <w:rsid w:val="00D27F54"/>
    <w:rsid w:val="00D30FAD"/>
    <w:rsid w:val="00D316E6"/>
    <w:rsid w:val="00D31CC3"/>
    <w:rsid w:val="00D32228"/>
    <w:rsid w:val="00D32972"/>
    <w:rsid w:val="00D33336"/>
    <w:rsid w:val="00D33AB9"/>
    <w:rsid w:val="00D33BC1"/>
    <w:rsid w:val="00D33F6C"/>
    <w:rsid w:val="00D3479E"/>
    <w:rsid w:val="00D347C2"/>
    <w:rsid w:val="00D34D95"/>
    <w:rsid w:val="00D373AA"/>
    <w:rsid w:val="00D37984"/>
    <w:rsid w:val="00D407CB"/>
    <w:rsid w:val="00D41AD2"/>
    <w:rsid w:val="00D41FAD"/>
    <w:rsid w:val="00D43562"/>
    <w:rsid w:val="00D4529B"/>
    <w:rsid w:val="00D513AB"/>
    <w:rsid w:val="00D52505"/>
    <w:rsid w:val="00D526FF"/>
    <w:rsid w:val="00D52BC2"/>
    <w:rsid w:val="00D54287"/>
    <w:rsid w:val="00D54F48"/>
    <w:rsid w:val="00D562DD"/>
    <w:rsid w:val="00D6008F"/>
    <w:rsid w:val="00D609B3"/>
    <w:rsid w:val="00D60F8B"/>
    <w:rsid w:val="00D6194E"/>
    <w:rsid w:val="00D620E5"/>
    <w:rsid w:val="00D627FD"/>
    <w:rsid w:val="00D62C37"/>
    <w:rsid w:val="00D62F11"/>
    <w:rsid w:val="00D6346E"/>
    <w:rsid w:val="00D63510"/>
    <w:rsid w:val="00D6459A"/>
    <w:rsid w:val="00D649C4"/>
    <w:rsid w:val="00D65C98"/>
    <w:rsid w:val="00D65EC4"/>
    <w:rsid w:val="00D66D60"/>
    <w:rsid w:val="00D71372"/>
    <w:rsid w:val="00D7171A"/>
    <w:rsid w:val="00D71E2C"/>
    <w:rsid w:val="00D72BC4"/>
    <w:rsid w:val="00D73C7F"/>
    <w:rsid w:val="00D73F01"/>
    <w:rsid w:val="00D74A5F"/>
    <w:rsid w:val="00D74AA8"/>
    <w:rsid w:val="00D7553A"/>
    <w:rsid w:val="00D75C9A"/>
    <w:rsid w:val="00D75D07"/>
    <w:rsid w:val="00D76045"/>
    <w:rsid w:val="00D76833"/>
    <w:rsid w:val="00D77155"/>
    <w:rsid w:val="00D8043B"/>
    <w:rsid w:val="00D82029"/>
    <w:rsid w:val="00D82EA9"/>
    <w:rsid w:val="00D839A5"/>
    <w:rsid w:val="00D85C05"/>
    <w:rsid w:val="00D85CE0"/>
    <w:rsid w:val="00D85E11"/>
    <w:rsid w:val="00D86D52"/>
    <w:rsid w:val="00D86D6B"/>
    <w:rsid w:val="00D87C00"/>
    <w:rsid w:val="00D908BE"/>
    <w:rsid w:val="00D919B6"/>
    <w:rsid w:val="00D92095"/>
    <w:rsid w:val="00D92730"/>
    <w:rsid w:val="00D92E9F"/>
    <w:rsid w:val="00D932D7"/>
    <w:rsid w:val="00D93CC7"/>
    <w:rsid w:val="00D940DB"/>
    <w:rsid w:val="00D942AD"/>
    <w:rsid w:val="00D95A78"/>
    <w:rsid w:val="00D95B2C"/>
    <w:rsid w:val="00D96961"/>
    <w:rsid w:val="00D9728F"/>
    <w:rsid w:val="00DA1380"/>
    <w:rsid w:val="00DA4517"/>
    <w:rsid w:val="00DA5925"/>
    <w:rsid w:val="00DA6206"/>
    <w:rsid w:val="00DA6A35"/>
    <w:rsid w:val="00DA6D1C"/>
    <w:rsid w:val="00DB0930"/>
    <w:rsid w:val="00DB1D30"/>
    <w:rsid w:val="00DB5B17"/>
    <w:rsid w:val="00DB606B"/>
    <w:rsid w:val="00DB6268"/>
    <w:rsid w:val="00DB6857"/>
    <w:rsid w:val="00DB770A"/>
    <w:rsid w:val="00DC0548"/>
    <w:rsid w:val="00DC1098"/>
    <w:rsid w:val="00DC2189"/>
    <w:rsid w:val="00DC444C"/>
    <w:rsid w:val="00DC4E33"/>
    <w:rsid w:val="00DC4ECC"/>
    <w:rsid w:val="00DC752C"/>
    <w:rsid w:val="00DC7A07"/>
    <w:rsid w:val="00DC7EE0"/>
    <w:rsid w:val="00DD004C"/>
    <w:rsid w:val="00DD00DD"/>
    <w:rsid w:val="00DD0549"/>
    <w:rsid w:val="00DD15FC"/>
    <w:rsid w:val="00DD247F"/>
    <w:rsid w:val="00DD2CB2"/>
    <w:rsid w:val="00DD3A1F"/>
    <w:rsid w:val="00DD4A42"/>
    <w:rsid w:val="00DD50BE"/>
    <w:rsid w:val="00DD77CD"/>
    <w:rsid w:val="00DE1C29"/>
    <w:rsid w:val="00DE217D"/>
    <w:rsid w:val="00DE249D"/>
    <w:rsid w:val="00DE2540"/>
    <w:rsid w:val="00DE25BF"/>
    <w:rsid w:val="00DE2DE8"/>
    <w:rsid w:val="00DE340D"/>
    <w:rsid w:val="00DE3957"/>
    <w:rsid w:val="00DE4E03"/>
    <w:rsid w:val="00DE55EE"/>
    <w:rsid w:val="00DE6A1C"/>
    <w:rsid w:val="00DE7CC4"/>
    <w:rsid w:val="00DF087B"/>
    <w:rsid w:val="00DF0C25"/>
    <w:rsid w:val="00DF112D"/>
    <w:rsid w:val="00DF153E"/>
    <w:rsid w:val="00DF1C5E"/>
    <w:rsid w:val="00DF313E"/>
    <w:rsid w:val="00DF3D77"/>
    <w:rsid w:val="00DF47EE"/>
    <w:rsid w:val="00DF62C1"/>
    <w:rsid w:val="00DF62F3"/>
    <w:rsid w:val="00DF6DD8"/>
    <w:rsid w:val="00DF7560"/>
    <w:rsid w:val="00DF76E7"/>
    <w:rsid w:val="00E005CF"/>
    <w:rsid w:val="00E0060B"/>
    <w:rsid w:val="00E00A69"/>
    <w:rsid w:val="00E00F03"/>
    <w:rsid w:val="00E01E03"/>
    <w:rsid w:val="00E041CA"/>
    <w:rsid w:val="00E04A29"/>
    <w:rsid w:val="00E051E0"/>
    <w:rsid w:val="00E05247"/>
    <w:rsid w:val="00E075B8"/>
    <w:rsid w:val="00E101BF"/>
    <w:rsid w:val="00E117C5"/>
    <w:rsid w:val="00E12D60"/>
    <w:rsid w:val="00E141F3"/>
    <w:rsid w:val="00E214C0"/>
    <w:rsid w:val="00E21520"/>
    <w:rsid w:val="00E21EBB"/>
    <w:rsid w:val="00E22124"/>
    <w:rsid w:val="00E221A7"/>
    <w:rsid w:val="00E23120"/>
    <w:rsid w:val="00E23197"/>
    <w:rsid w:val="00E23E87"/>
    <w:rsid w:val="00E24B93"/>
    <w:rsid w:val="00E2643D"/>
    <w:rsid w:val="00E265EC"/>
    <w:rsid w:val="00E26815"/>
    <w:rsid w:val="00E26E2D"/>
    <w:rsid w:val="00E27813"/>
    <w:rsid w:val="00E27DDB"/>
    <w:rsid w:val="00E31F58"/>
    <w:rsid w:val="00E32BDB"/>
    <w:rsid w:val="00E3340D"/>
    <w:rsid w:val="00E34E7D"/>
    <w:rsid w:val="00E350F0"/>
    <w:rsid w:val="00E352E7"/>
    <w:rsid w:val="00E37FDE"/>
    <w:rsid w:val="00E40BF7"/>
    <w:rsid w:val="00E40CCF"/>
    <w:rsid w:val="00E40E96"/>
    <w:rsid w:val="00E41440"/>
    <w:rsid w:val="00E420C1"/>
    <w:rsid w:val="00E42AD9"/>
    <w:rsid w:val="00E43B4A"/>
    <w:rsid w:val="00E43CE3"/>
    <w:rsid w:val="00E44F08"/>
    <w:rsid w:val="00E454CB"/>
    <w:rsid w:val="00E4774E"/>
    <w:rsid w:val="00E5092A"/>
    <w:rsid w:val="00E50F12"/>
    <w:rsid w:val="00E53028"/>
    <w:rsid w:val="00E5356F"/>
    <w:rsid w:val="00E543E6"/>
    <w:rsid w:val="00E56619"/>
    <w:rsid w:val="00E610AA"/>
    <w:rsid w:val="00E62113"/>
    <w:rsid w:val="00E6224A"/>
    <w:rsid w:val="00E66597"/>
    <w:rsid w:val="00E66E3F"/>
    <w:rsid w:val="00E67F07"/>
    <w:rsid w:val="00E716A9"/>
    <w:rsid w:val="00E71D23"/>
    <w:rsid w:val="00E733E7"/>
    <w:rsid w:val="00E74962"/>
    <w:rsid w:val="00E75426"/>
    <w:rsid w:val="00E7544D"/>
    <w:rsid w:val="00E7571B"/>
    <w:rsid w:val="00E83245"/>
    <w:rsid w:val="00E8408A"/>
    <w:rsid w:val="00E84434"/>
    <w:rsid w:val="00E8472E"/>
    <w:rsid w:val="00E84DEB"/>
    <w:rsid w:val="00E84E3A"/>
    <w:rsid w:val="00E90234"/>
    <w:rsid w:val="00E9141C"/>
    <w:rsid w:val="00E9246D"/>
    <w:rsid w:val="00E9331E"/>
    <w:rsid w:val="00E93A0E"/>
    <w:rsid w:val="00E94003"/>
    <w:rsid w:val="00E950DE"/>
    <w:rsid w:val="00EA3A31"/>
    <w:rsid w:val="00EA4E68"/>
    <w:rsid w:val="00EA5F1C"/>
    <w:rsid w:val="00EA71F8"/>
    <w:rsid w:val="00EA73B9"/>
    <w:rsid w:val="00EB08AA"/>
    <w:rsid w:val="00EB0BAE"/>
    <w:rsid w:val="00EB0D75"/>
    <w:rsid w:val="00EB13B5"/>
    <w:rsid w:val="00EB24EE"/>
    <w:rsid w:val="00EB2667"/>
    <w:rsid w:val="00EB30F3"/>
    <w:rsid w:val="00EB4371"/>
    <w:rsid w:val="00EB5701"/>
    <w:rsid w:val="00EB63A1"/>
    <w:rsid w:val="00EB6C02"/>
    <w:rsid w:val="00EB789C"/>
    <w:rsid w:val="00EB7B5D"/>
    <w:rsid w:val="00EC0536"/>
    <w:rsid w:val="00EC0E16"/>
    <w:rsid w:val="00EC140E"/>
    <w:rsid w:val="00EC1661"/>
    <w:rsid w:val="00EC2A25"/>
    <w:rsid w:val="00EC2B55"/>
    <w:rsid w:val="00EC2E33"/>
    <w:rsid w:val="00EC302E"/>
    <w:rsid w:val="00EC3355"/>
    <w:rsid w:val="00EC6973"/>
    <w:rsid w:val="00EC7385"/>
    <w:rsid w:val="00ED023A"/>
    <w:rsid w:val="00ED04D9"/>
    <w:rsid w:val="00ED0F8E"/>
    <w:rsid w:val="00ED1E7A"/>
    <w:rsid w:val="00ED3673"/>
    <w:rsid w:val="00ED579C"/>
    <w:rsid w:val="00ED5A9B"/>
    <w:rsid w:val="00ED63F9"/>
    <w:rsid w:val="00ED64DB"/>
    <w:rsid w:val="00ED7539"/>
    <w:rsid w:val="00EE1692"/>
    <w:rsid w:val="00EE2663"/>
    <w:rsid w:val="00EE29D9"/>
    <w:rsid w:val="00EE368B"/>
    <w:rsid w:val="00EE4571"/>
    <w:rsid w:val="00EE4D2C"/>
    <w:rsid w:val="00EE50FB"/>
    <w:rsid w:val="00EE585A"/>
    <w:rsid w:val="00EE5B30"/>
    <w:rsid w:val="00EE78CE"/>
    <w:rsid w:val="00EF039F"/>
    <w:rsid w:val="00EF1063"/>
    <w:rsid w:val="00EF15D1"/>
    <w:rsid w:val="00EF3655"/>
    <w:rsid w:val="00EF5740"/>
    <w:rsid w:val="00EF615D"/>
    <w:rsid w:val="00F005E4"/>
    <w:rsid w:val="00F02A9F"/>
    <w:rsid w:val="00F03EBA"/>
    <w:rsid w:val="00F047A5"/>
    <w:rsid w:val="00F050EF"/>
    <w:rsid w:val="00F0598E"/>
    <w:rsid w:val="00F05CC6"/>
    <w:rsid w:val="00F12682"/>
    <w:rsid w:val="00F12CA5"/>
    <w:rsid w:val="00F12DD2"/>
    <w:rsid w:val="00F15591"/>
    <w:rsid w:val="00F17E9E"/>
    <w:rsid w:val="00F2011B"/>
    <w:rsid w:val="00F20EA6"/>
    <w:rsid w:val="00F2182F"/>
    <w:rsid w:val="00F23D23"/>
    <w:rsid w:val="00F24485"/>
    <w:rsid w:val="00F245B2"/>
    <w:rsid w:val="00F269EB"/>
    <w:rsid w:val="00F27861"/>
    <w:rsid w:val="00F3058C"/>
    <w:rsid w:val="00F30D05"/>
    <w:rsid w:val="00F3106B"/>
    <w:rsid w:val="00F310E0"/>
    <w:rsid w:val="00F32434"/>
    <w:rsid w:val="00F3543F"/>
    <w:rsid w:val="00F3687E"/>
    <w:rsid w:val="00F36A2B"/>
    <w:rsid w:val="00F37D56"/>
    <w:rsid w:val="00F401EE"/>
    <w:rsid w:val="00F4031C"/>
    <w:rsid w:val="00F408AF"/>
    <w:rsid w:val="00F40ED3"/>
    <w:rsid w:val="00F4260D"/>
    <w:rsid w:val="00F42791"/>
    <w:rsid w:val="00F42AE1"/>
    <w:rsid w:val="00F43377"/>
    <w:rsid w:val="00F43BB7"/>
    <w:rsid w:val="00F44462"/>
    <w:rsid w:val="00F4692F"/>
    <w:rsid w:val="00F477C0"/>
    <w:rsid w:val="00F4799A"/>
    <w:rsid w:val="00F51812"/>
    <w:rsid w:val="00F51F84"/>
    <w:rsid w:val="00F5310E"/>
    <w:rsid w:val="00F538AD"/>
    <w:rsid w:val="00F5594C"/>
    <w:rsid w:val="00F55A6C"/>
    <w:rsid w:val="00F55F2F"/>
    <w:rsid w:val="00F5676C"/>
    <w:rsid w:val="00F56E8E"/>
    <w:rsid w:val="00F57387"/>
    <w:rsid w:val="00F578CE"/>
    <w:rsid w:val="00F578FD"/>
    <w:rsid w:val="00F601CB"/>
    <w:rsid w:val="00F60CBF"/>
    <w:rsid w:val="00F60DF8"/>
    <w:rsid w:val="00F61AC2"/>
    <w:rsid w:val="00F62D19"/>
    <w:rsid w:val="00F62EB7"/>
    <w:rsid w:val="00F637B7"/>
    <w:rsid w:val="00F63B50"/>
    <w:rsid w:val="00F67D5A"/>
    <w:rsid w:val="00F71809"/>
    <w:rsid w:val="00F71970"/>
    <w:rsid w:val="00F73328"/>
    <w:rsid w:val="00F74760"/>
    <w:rsid w:val="00F74A00"/>
    <w:rsid w:val="00F76D92"/>
    <w:rsid w:val="00F80A67"/>
    <w:rsid w:val="00F80BDB"/>
    <w:rsid w:val="00F80EA1"/>
    <w:rsid w:val="00F81B63"/>
    <w:rsid w:val="00F841FB"/>
    <w:rsid w:val="00F845AF"/>
    <w:rsid w:val="00F859B6"/>
    <w:rsid w:val="00F8682A"/>
    <w:rsid w:val="00F92086"/>
    <w:rsid w:val="00F92180"/>
    <w:rsid w:val="00F950D4"/>
    <w:rsid w:val="00FA06BA"/>
    <w:rsid w:val="00FA07EE"/>
    <w:rsid w:val="00FA156D"/>
    <w:rsid w:val="00FA1EFD"/>
    <w:rsid w:val="00FA1FBB"/>
    <w:rsid w:val="00FA272F"/>
    <w:rsid w:val="00FA2FD5"/>
    <w:rsid w:val="00FA4027"/>
    <w:rsid w:val="00FA571D"/>
    <w:rsid w:val="00FA5DDB"/>
    <w:rsid w:val="00FB0BA0"/>
    <w:rsid w:val="00FB1AFA"/>
    <w:rsid w:val="00FB2437"/>
    <w:rsid w:val="00FB25C8"/>
    <w:rsid w:val="00FB281F"/>
    <w:rsid w:val="00FB3087"/>
    <w:rsid w:val="00FB3F3F"/>
    <w:rsid w:val="00FB4B36"/>
    <w:rsid w:val="00FB5000"/>
    <w:rsid w:val="00FB5334"/>
    <w:rsid w:val="00FB7631"/>
    <w:rsid w:val="00FC14F1"/>
    <w:rsid w:val="00FC2C50"/>
    <w:rsid w:val="00FC2FD9"/>
    <w:rsid w:val="00FC3C7C"/>
    <w:rsid w:val="00FC57AA"/>
    <w:rsid w:val="00FC7719"/>
    <w:rsid w:val="00FC7B7E"/>
    <w:rsid w:val="00FD0123"/>
    <w:rsid w:val="00FD14DA"/>
    <w:rsid w:val="00FD2722"/>
    <w:rsid w:val="00FD49B1"/>
    <w:rsid w:val="00FD49CA"/>
    <w:rsid w:val="00FD50DE"/>
    <w:rsid w:val="00FD78DF"/>
    <w:rsid w:val="00FE0138"/>
    <w:rsid w:val="00FE0637"/>
    <w:rsid w:val="00FE15F1"/>
    <w:rsid w:val="00FE29B8"/>
    <w:rsid w:val="00FE35C8"/>
    <w:rsid w:val="00FE427B"/>
    <w:rsid w:val="00FE43C9"/>
    <w:rsid w:val="00FF2F39"/>
    <w:rsid w:val="00FF6F0B"/>
    <w:rsid w:val="00FF7207"/>
    <w:rsid w:val="00FF7960"/>
    <w:rsid w:val="00FF7D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4C35C"/>
  <w15:chartTrackingRefBased/>
  <w15:docId w15:val="{DDD67363-E27E-4EB2-A920-1E56B47C9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F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F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1D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36A3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F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F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1D3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44A03"/>
    <w:pPr>
      <w:ind w:left="720"/>
      <w:contextualSpacing/>
    </w:pPr>
  </w:style>
  <w:style w:type="character" w:styleId="CommentReference">
    <w:name w:val="annotation reference"/>
    <w:basedOn w:val="DefaultParagraphFont"/>
    <w:uiPriority w:val="99"/>
    <w:semiHidden/>
    <w:unhideWhenUsed/>
    <w:rsid w:val="002D5227"/>
    <w:rPr>
      <w:sz w:val="16"/>
      <w:szCs w:val="16"/>
    </w:rPr>
  </w:style>
  <w:style w:type="paragraph" w:styleId="CommentText">
    <w:name w:val="annotation text"/>
    <w:basedOn w:val="Normal"/>
    <w:link w:val="CommentTextChar"/>
    <w:uiPriority w:val="99"/>
    <w:unhideWhenUsed/>
    <w:rsid w:val="002D5227"/>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2D5227"/>
    <w:rPr>
      <w:kern w:val="2"/>
      <w:sz w:val="20"/>
      <w:szCs w:val="20"/>
      <w14:ligatures w14:val="standardContextual"/>
    </w:rPr>
  </w:style>
  <w:style w:type="paragraph" w:styleId="BalloonText">
    <w:name w:val="Balloon Text"/>
    <w:basedOn w:val="Normal"/>
    <w:link w:val="BalloonTextChar"/>
    <w:uiPriority w:val="99"/>
    <w:semiHidden/>
    <w:unhideWhenUsed/>
    <w:rsid w:val="002D52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227"/>
    <w:rPr>
      <w:rFonts w:ascii="Segoe UI" w:hAnsi="Segoe UI" w:cs="Segoe UI"/>
      <w:sz w:val="18"/>
      <w:szCs w:val="18"/>
    </w:rPr>
  </w:style>
  <w:style w:type="paragraph" w:styleId="Caption">
    <w:name w:val="caption"/>
    <w:basedOn w:val="Normal"/>
    <w:next w:val="Normal"/>
    <w:uiPriority w:val="35"/>
    <w:unhideWhenUsed/>
    <w:qFormat/>
    <w:rsid w:val="002F0B2C"/>
    <w:pPr>
      <w:spacing w:after="200" w:line="240" w:lineRule="auto"/>
    </w:pPr>
    <w:rPr>
      <w:i/>
      <w:iCs/>
      <w:color w:val="44546A" w:themeColor="text2"/>
      <w:sz w:val="18"/>
      <w:szCs w:val="18"/>
    </w:rPr>
  </w:style>
  <w:style w:type="character" w:styleId="Hyperlink">
    <w:name w:val="Hyperlink"/>
    <w:basedOn w:val="DefaultParagraphFont"/>
    <w:uiPriority w:val="99"/>
    <w:unhideWhenUsed/>
    <w:rsid w:val="005A1B5F"/>
    <w:rPr>
      <w:color w:val="0000FF"/>
      <w:u w:val="single"/>
    </w:rPr>
  </w:style>
  <w:style w:type="character" w:styleId="Emphasis">
    <w:name w:val="Emphasis"/>
    <w:basedOn w:val="DefaultParagraphFont"/>
    <w:uiPriority w:val="20"/>
    <w:qFormat/>
    <w:rsid w:val="002D6544"/>
    <w:rPr>
      <w:i/>
      <w:iCs/>
    </w:rPr>
  </w:style>
  <w:style w:type="paragraph" w:styleId="Bibliography">
    <w:name w:val="Bibliography"/>
    <w:basedOn w:val="Normal"/>
    <w:next w:val="Normal"/>
    <w:uiPriority w:val="37"/>
    <w:unhideWhenUsed/>
    <w:rsid w:val="00D85C05"/>
    <w:pPr>
      <w:tabs>
        <w:tab w:val="left" w:pos="504"/>
      </w:tabs>
      <w:spacing w:after="0" w:line="240" w:lineRule="auto"/>
      <w:ind w:left="504" w:hanging="504"/>
    </w:pPr>
  </w:style>
  <w:style w:type="character" w:styleId="FollowedHyperlink">
    <w:name w:val="FollowedHyperlink"/>
    <w:basedOn w:val="DefaultParagraphFont"/>
    <w:uiPriority w:val="99"/>
    <w:semiHidden/>
    <w:unhideWhenUsed/>
    <w:rsid w:val="00E9246D"/>
    <w:rPr>
      <w:color w:val="954F72" w:themeColor="followedHyperlink"/>
      <w:u w:val="single"/>
    </w:rPr>
  </w:style>
  <w:style w:type="paragraph" w:styleId="TOCHeading">
    <w:name w:val="TOC Heading"/>
    <w:basedOn w:val="Heading1"/>
    <w:next w:val="Normal"/>
    <w:uiPriority w:val="39"/>
    <w:unhideWhenUsed/>
    <w:qFormat/>
    <w:rsid w:val="00174398"/>
    <w:pPr>
      <w:outlineLvl w:val="9"/>
    </w:pPr>
    <w:rPr>
      <w:lang w:val="en-US"/>
    </w:rPr>
  </w:style>
  <w:style w:type="paragraph" w:styleId="TOC1">
    <w:name w:val="toc 1"/>
    <w:basedOn w:val="Normal"/>
    <w:next w:val="Normal"/>
    <w:autoRedefine/>
    <w:uiPriority w:val="39"/>
    <w:unhideWhenUsed/>
    <w:rsid w:val="00174398"/>
    <w:pPr>
      <w:spacing w:after="100"/>
    </w:pPr>
  </w:style>
  <w:style w:type="paragraph" w:styleId="TOC2">
    <w:name w:val="toc 2"/>
    <w:basedOn w:val="Normal"/>
    <w:next w:val="Normal"/>
    <w:autoRedefine/>
    <w:uiPriority w:val="39"/>
    <w:unhideWhenUsed/>
    <w:rsid w:val="00174398"/>
    <w:pPr>
      <w:spacing w:after="100"/>
      <w:ind w:left="220"/>
    </w:pPr>
  </w:style>
  <w:style w:type="character" w:styleId="UnresolvedMention">
    <w:name w:val="Unresolved Mention"/>
    <w:basedOn w:val="DefaultParagraphFont"/>
    <w:uiPriority w:val="99"/>
    <w:semiHidden/>
    <w:unhideWhenUsed/>
    <w:rsid w:val="00C016A0"/>
    <w:rPr>
      <w:color w:val="605E5C"/>
      <w:shd w:val="clear" w:color="auto" w:fill="E1DFDD"/>
    </w:rPr>
  </w:style>
  <w:style w:type="character" w:customStyle="1" w:styleId="hgkelc">
    <w:name w:val="hgkelc"/>
    <w:basedOn w:val="DefaultParagraphFont"/>
    <w:rsid w:val="00187B28"/>
  </w:style>
  <w:style w:type="paragraph" w:styleId="CommentSubject">
    <w:name w:val="annotation subject"/>
    <w:basedOn w:val="CommentText"/>
    <w:next w:val="CommentText"/>
    <w:link w:val="CommentSubjectChar"/>
    <w:uiPriority w:val="99"/>
    <w:semiHidden/>
    <w:unhideWhenUsed/>
    <w:rsid w:val="004276C2"/>
    <w:rPr>
      <w:b/>
      <w:bCs/>
      <w:kern w:val="0"/>
      <w14:ligatures w14:val="none"/>
    </w:rPr>
  </w:style>
  <w:style w:type="character" w:customStyle="1" w:styleId="CommentSubjectChar">
    <w:name w:val="Comment Subject Char"/>
    <w:basedOn w:val="CommentTextChar"/>
    <w:link w:val="CommentSubject"/>
    <w:uiPriority w:val="99"/>
    <w:semiHidden/>
    <w:rsid w:val="004276C2"/>
    <w:rPr>
      <w:b/>
      <w:bCs/>
      <w:kern w:val="2"/>
      <w:sz w:val="20"/>
      <w:szCs w:val="20"/>
      <w14:ligatures w14:val="standardContextual"/>
    </w:rPr>
  </w:style>
  <w:style w:type="character" w:customStyle="1" w:styleId="anchor-text">
    <w:name w:val="anchor-text"/>
    <w:basedOn w:val="DefaultParagraphFont"/>
    <w:rsid w:val="000D4D99"/>
  </w:style>
  <w:style w:type="paragraph" w:styleId="TOC3">
    <w:name w:val="toc 3"/>
    <w:basedOn w:val="Normal"/>
    <w:next w:val="Normal"/>
    <w:autoRedefine/>
    <w:uiPriority w:val="39"/>
    <w:unhideWhenUsed/>
    <w:rsid w:val="003C1D35"/>
    <w:pPr>
      <w:spacing w:after="100"/>
      <w:ind w:left="440"/>
    </w:pPr>
  </w:style>
  <w:style w:type="table" w:styleId="TableGrid">
    <w:name w:val="Table Grid"/>
    <w:basedOn w:val="TableNormal"/>
    <w:uiPriority w:val="39"/>
    <w:rsid w:val="002F2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30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028"/>
  </w:style>
  <w:style w:type="paragraph" w:styleId="Footer">
    <w:name w:val="footer"/>
    <w:basedOn w:val="Normal"/>
    <w:link w:val="FooterChar"/>
    <w:uiPriority w:val="99"/>
    <w:unhideWhenUsed/>
    <w:rsid w:val="00E530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028"/>
  </w:style>
  <w:style w:type="character" w:customStyle="1" w:styleId="Heading4Char">
    <w:name w:val="Heading 4 Char"/>
    <w:basedOn w:val="DefaultParagraphFont"/>
    <w:link w:val="Heading4"/>
    <w:uiPriority w:val="9"/>
    <w:rsid w:val="00C36A3A"/>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AB050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70441">
      <w:bodyDiv w:val="1"/>
      <w:marLeft w:val="0"/>
      <w:marRight w:val="0"/>
      <w:marTop w:val="0"/>
      <w:marBottom w:val="0"/>
      <w:divBdr>
        <w:top w:val="none" w:sz="0" w:space="0" w:color="auto"/>
        <w:left w:val="none" w:sz="0" w:space="0" w:color="auto"/>
        <w:bottom w:val="none" w:sz="0" w:space="0" w:color="auto"/>
        <w:right w:val="none" w:sz="0" w:space="0" w:color="auto"/>
      </w:divBdr>
    </w:div>
    <w:div w:id="80639535">
      <w:bodyDiv w:val="1"/>
      <w:marLeft w:val="0"/>
      <w:marRight w:val="0"/>
      <w:marTop w:val="0"/>
      <w:marBottom w:val="0"/>
      <w:divBdr>
        <w:top w:val="none" w:sz="0" w:space="0" w:color="auto"/>
        <w:left w:val="none" w:sz="0" w:space="0" w:color="auto"/>
        <w:bottom w:val="none" w:sz="0" w:space="0" w:color="auto"/>
        <w:right w:val="none" w:sz="0" w:space="0" w:color="auto"/>
      </w:divBdr>
    </w:div>
    <w:div w:id="125709466">
      <w:bodyDiv w:val="1"/>
      <w:marLeft w:val="0"/>
      <w:marRight w:val="0"/>
      <w:marTop w:val="0"/>
      <w:marBottom w:val="0"/>
      <w:divBdr>
        <w:top w:val="none" w:sz="0" w:space="0" w:color="auto"/>
        <w:left w:val="none" w:sz="0" w:space="0" w:color="auto"/>
        <w:bottom w:val="none" w:sz="0" w:space="0" w:color="auto"/>
        <w:right w:val="none" w:sz="0" w:space="0" w:color="auto"/>
      </w:divBdr>
    </w:div>
    <w:div w:id="335158029">
      <w:bodyDiv w:val="1"/>
      <w:marLeft w:val="0"/>
      <w:marRight w:val="0"/>
      <w:marTop w:val="0"/>
      <w:marBottom w:val="0"/>
      <w:divBdr>
        <w:top w:val="none" w:sz="0" w:space="0" w:color="auto"/>
        <w:left w:val="none" w:sz="0" w:space="0" w:color="auto"/>
        <w:bottom w:val="none" w:sz="0" w:space="0" w:color="auto"/>
        <w:right w:val="none" w:sz="0" w:space="0" w:color="auto"/>
      </w:divBdr>
    </w:div>
    <w:div w:id="336621098">
      <w:bodyDiv w:val="1"/>
      <w:marLeft w:val="0"/>
      <w:marRight w:val="0"/>
      <w:marTop w:val="0"/>
      <w:marBottom w:val="0"/>
      <w:divBdr>
        <w:top w:val="none" w:sz="0" w:space="0" w:color="auto"/>
        <w:left w:val="none" w:sz="0" w:space="0" w:color="auto"/>
        <w:bottom w:val="none" w:sz="0" w:space="0" w:color="auto"/>
        <w:right w:val="none" w:sz="0" w:space="0" w:color="auto"/>
      </w:divBdr>
      <w:divsChild>
        <w:div w:id="1332949022">
          <w:marLeft w:val="0"/>
          <w:marRight w:val="0"/>
          <w:marTop w:val="0"/>
          <w:marBottom w:val="0"/>
          <w:divBdr>
            <w:top w:val="none" w:sz="0" w:space="0" w:color="auto"/>
            <w:left w:val="none" w:sz="0" w:space="0" w:color="auto"/>
            <w:bottom w:val="none" w:sz="0" w:space="0" w:color="auto"/>
            <w:right w:val="none" w:sz="0" w:space="0" w:color="auto"/>
          </w:divBdr>
          <w:divsChild>
            <w:div w:id="1079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99598">
      <w:bodyDiv w:val="1"/>
      <w:marLeft w:val="0"/>
      <w:marRight w:val="0"/>
      <w:marTop w:val="0"/>
      <w:marBottom w:val="0"/>
      <w:divBdr>
        <w:top w:val="none" w:sz="0" w:space="0" w:color="auto"/>
        <w:left w:val="none" w:sz="0" w:space="0" w:color="auto"/>
        <w:bottom w:val="none" w:sz="0" w:space="0" w:color="auto"/>
        <w:right w:val="none" w:sz="0" w:space="0" w:color="auto"/>
      </w:divBdr>
    </w:div>
    <w:div w:id="695817320">
      <w:bodyDiv w:val="1"/>
      <w:marLeft w:val="0"/>
      <w:marRight w:val="0"/>
      <w:marTop w:val="0"/>
      <w:marBottom w:val="0"/>
      <w:divBdr>
        <w:top w:val="none" w:sz="0" w:space="0" w:color="auto"/>
        <w:left w:val="none" w:sz="0" w:space="0" w:color="auto"/>
        <w:bottom w:val="none" w:sz="0" w:space="0" w:color="auto"/>
        <w:right w:val="none" w:sz="0" w:space="0" w:color="auto"/>
      </w:divBdr>
    </w:div>
    <w:div w:id="969167801">
      <w:bodyDiv w:val="1"/>
      <w:marLeft w:val="0"/>
      <w:marRight w:val="0"/>
      <w:marTop w:val="0"/>
      <w:marBottom w:val="0"/>
      <w:divBdr>
        <w:top w:val="none" w:sz="0" w:space="0" w:color="auto"/>
        <w:left w:val="none" w:sz="0" w:space="0" w:color="auto"/>
        <w:bottom w:val="none" w:sz="0" w:space="0" w:color="auto"/>
        <w:right w:val="none" w:sz="0" w:space="0" w:color="auto"/>
      </w:divBdr>
    </w:div>
    <w:div w:id="1207258171">
      <w:bodyDiv w:val="1"/>
      <w:marLeft w:val="0"/>
      <w:marRight w:val="0"/>
      <w:marTop w:val="0"/>
      <w:marBottom w:val="0"/>
      <w:divBdr>
        <w:top w:val="none" w:sz="0" w:space="0" w:color="auto"/>
        <w:left w:val="none" w:sz="0" w:space="0" w:color="auto"/>
        <w:bottom w:val="none" w:sz="0" w:space="0" w:color="auto"/>
        <w:right w:val="none" w:sz="0" w:space="0" w:color="auto"/>
      </w:divBdr>
    </w:div>
    <w:div w:id="1366102254">
      <w:bodyDiv w:val="1"/>
      <w:marLeft w:val="0"/>
      <w:marRight w:val="0"/>
      <w:marTop w:val="0"/>
      <w:marBottom w:val="0"/>
      <w:divBdr>
        <w:top w:val="none" w:sz="0" w:space="0" w:color="auto"/>
        <w:left w:val="none" w:sz="0" w:space="0" w:color="auto"/>
        <w:bottom w:val="none" w:sz="0" w:space="0" w:color="auto"/>
        <w:right w:val="none" w:sz="0" w:space="0" w:color="auto"/>
      </w:divBdr>
    </w:div>
    <w:div w:id="1389107014">
      <w:bodyDiv w:val="1"/>
      <w:marLeft w:val="0"/>
      <w:marRight w:val="0"/>
      <w:marTop w:val="0"/>
      <w:marBottom w:val="0"/>
      <w:divBdr>
        <w:top w:val="none" w:sz="0" w:space="0" w:color="auto"/>
        <w:left w:val="none" w:sz="0" w:space="0" w:color="auto"/>
        <w:bottom w:val="none" w:sz="0" w:space="0" w:color="auto"/>
        <w:right w:val="none" w:sz="0" w:space="0" w:color="auto"/>
      </w:divBdr>
    </w:div>
    <w:div w:id="1509246606">
      <w:bodyDiv w:val="1"/>
      <w:marLeft w:val="0"/>
      <w:marRight w:val="0"/>
      <w:marTop w:val="0"/>
      <w:marBottom w:val="0"/>
      <w:divBdr>
        <w:top w:val="none" w:sz="0" w:space="0" w:color="auto"/>
        <w:left w:val="none" w:sz="0" w:space="0" w:color="auto"/>
        <w:bottom w:val="none" w:sz="0" w:space="0" w:color="auto"/>
        <w:right w:val="none" w:sz="0" w:space="0" w:color="auto"/>
      </w:divBdr>
      <w:divsChild>
        <w:div w:id="841512123">
          <w:marLeft w:val="0"/>
          <w:marRight w:val="0"/>
          <w:marTop w:val="0"/>
          <w:marBottom w:val="0"/>
          <w:divBdr>
            <w:top w:val="none" w:sz="0" w:space="0" w:color="auto"/>
            <w:left w:val="none" w:sz="0" w:space="0" w:color="auto"/>
            <w:bottom w:val="none" w:sz="0" w:space="0" w:color="auto"/>
            <w:right w:val="none" w:sz="0" w:space="0" w:color="auto"/>
          </w:divBdr>
          <w:divsChild>
            <w:div w:id="17407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89472">
      <w:bodyDiv w:val="1"/>
      <w:marLeft w:val="0"/>
      <w:marRight w:val="0"/>
      <w:marTop w:val="0"/>
      <w:marBottom w:val="0"/>
      <w:divBdr>
        <w:top w:val="none" w:sz="0" w:space="0" w:color="auto"/>
        <w:left w:val="none" w:sz="0" w:space="0" w:color="auto"/>
        <w:bottom w:val="none" w:sz="0" w:space="0" w:color="auto"/>
        <w:right w:val="none" w:sz="0" w:space="0" w:color="auto"/>
      </w:divBdr>
    </w:div>
    <w:div w:id="1698769010">
      <w:bodyDiv w:val="1"/>
      <w:marLeft w:val="0"/>
      <w:marRight w:val="0"/>
      <w:marTop w:val="0"/>
      <w:marBottom w:val="0"/>
      <w:divBdr>
        <w:top w:val="none" w:sz="0" w:space="0" w:color="auto"/>
        <w:left w:val="none" w:sz="0" w:space="0" w:color="auto"/>
        <w:bottom w:val="none" w:sz="0" w:space="0" w:color="auto"/>
        <w:right w:val="none" w:sz="0" w:space="0" w:color="auto"/>
      </w:divBdr>
    </w:div>
    <w:div w:id="1712681404">
      <w:bodyDiv w:val="1"/>
      <w:marLeft w:val="0"/>
      <w:marRight w:val="0"/>
      <w:marTop w:val="0"/>
      <w:marBottom w:val="0"/>
      <w:divBdr>
        <w:top w:val="none" w:sz="0" w:space="0" w:color="auto"/>
        <w:left w:val="none" w:sz="0" w:space="0" w:color="auto"/>
        <w:bottom w:val="none" w:sz="0" w:space="0" w:color="auto"/>
        <w:right w:val="none" w:sz="0" w:space="0" w:color="auto"/>
      </w:divBdr>
      <w:divsChild>
        <w:div w:id="854534927">
          <w:marLeft w:val="0"/>
          <w:marRight w:val="0"/>
          <w:marTop w:val="0"/>
          <w:marBottom w:val="0"/>
          <w:divBdr>
            <w:top w:val="none" w:sz="0" w:space="0" w:color="auto"/>
            <w:left w:val="none" w:sz="0" w:space="0" w:color="auto"/>
            <w:bottom w:val="none" w:sz="0" w:space="0" w:color="auto"/>
            <w:right w:val="none" w:sz="0" w:space="0" w:color="auto"/>
          </w:divBdr>
          <w:divsChild>
            <w:div w:id="14126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5211">
      <w:bodyDiv w:val="1"/>
      <w:marLeft w:val="0"/>
      <w:marRight w:val="0"/>
      <w:marTop w:val="0"/>
      <w:marBottom w:val="0"/>
      <w:divBdr>
        <w:top w:val="none" w:sz="0" w:space="0" w:color="auto"/>
        <w:left w:val="none" w:sz="0" w:space="0" w:color="auto"/>
        <w:bottom w:val="none" w:sz="0" w:space="0" w:color="auto"/>
        <w:right w:val="none" w:sz="0" w:space="0" w:color="auto"/>
      </w:divBdr>
    </w:div>
    <w:div w:id="1797867600">
      <w:bodyDiv w:val="1"/>
      <w:marLeft w:val="0"/>
      <w:marRight w:val="0"/>
      <w:marTop w:val="0"/>
      <w:marBottom w:val="0"/>
      <w:divBdr>
        <w:top w:val="none" w:sz="0" w:space="0" w:color="auto"/>
        <w:left w:val="none" w:sz="0" w:space="0" w:color="auto"/>
        <w:bottom w:val="none" w:sz="0" w:space="0" w:color="auto"/>
        <w:right w:val="none" w:sz="0" w:space="0" w:color="auto"/>
      </w:divBdr>
    </w:div>
    <w:div w:id="1823619524">
      <w:bodyDiv w:val="1"/>
      <w:marLeft w:val="0"/>
      <w:marRight w:val="0"/>
      <w:marTop w:val="0"/>
      <w:marBottom w:val="0"/>
      <w:divBdr>
        <w:top w:val="none" w:sz="0" w:space="0" w:color="auto"/>
        <w:left w:val="none" w:sz="0" w:space="0" w:color="auto"/>
        <w:bottom w:val="none" w:sz="0" w:space="0" w:color="auto"/>
        <w:right w:val="none" w:sz="0" w:space="0" w:color="auto"/>
      </w:divBdr>
    </w:div>
    <w:div w:id="1855224862">
      <w:bodyDiv w:val="1"/>
      <w:marLeft w:val="0"/>
      <w:marRight w:val="0"/>
      <w:marTop w:val="0"/>
      <w:marBottom w:val="0"/>
      <w:divBdr>
        <w:top w:val="none" w:sz="0" w:space="0" w:color="auto"/>
        <w:left w:val="none" w:sz="0" w:space="0" w:color="auto"/>
        <w:bottom w:val="none" w:sz="0" w:space="0" w:color="auto"/>
        <w:right w:val="none" w:sz="0" w:space="0" w:color="auto"/>
      </w:divBdr>
      <w:divsChild>
        <w:div w:id="2030792818">
          <w:marLeft w:val="0"/>
          <w:marRight w:val="0"/>
          <w:marTop w:val="0"/>
          <w:marBottom w:val="0"/>
          <w:divBdr>
            <w:top w:val="none" w:sz="0" w:space="0" w:color="auto"/>
            <w:left w:val="none" w:sz="0" w:space="0" w:color="auto"/>
            <w:bottom w:val="none" w:sz="0" w:space="0" w:color="auto"/>
            <w:right w:val="none" w:sz="0" w:space="0" w:color="auto"/>
          </w:divBdr>
          <w:divsChild>
            <w:div w:id="13696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24322">
      <w:bodyDiv w:val="1"/>
      <w:marLeft w:val="0"/>
      <w:marRight w:val="0"/>
      <w:marTop w:val="0"/>
      <w:marBottom w:val="0"/>
      <w:divBdr>
        <w:top w:val="none" w:sz="0" w:space="0" w:color="auto"/>
        <w:left w:val="none" w:sz="0" w:space="0" w:color="auto"/>
        <w:bottom w:val="none" w:sz="0" w:space="0" w:color="auto"/>
        <w:right w:val="none" w:sz="0" w:space="0" w:color="auto"/>
      </w:divBdr>
    </w:div>
    <w:div w:id="2102947483">
      <w:bodyDiv w:val="1"/>
      <w:marLeft w:val="0"/>
      <w:marRight w:val="0"/>
      <w:marTop w:val="0"/>
      <w:marBottom w:val="0"/>
      <w:divBdr>
        <w:top w:val="none" w:sz="0" w:space="0" w:color="auto"/>
        <w:left w:val="none" w:sz="0" w:space="0" w:color="auto"/>
        <w:bottom w:val="none" w:sz="0" w:space="0" w:color="auto"/>
        <w:right w:val="none" w:sz="0" w:space="0" w:color="auto"/>
      </w:divBdr>
      <w:divsChild>
        <w:div w:id="87697667">
          <w:marLeft w:val="0"/>
          <w:marRight w:val="0"/>
          <w:marTop w:val="0"/>
          <w:marBottom w:val="0"/>
          <w:divBdr>
            <w:top w:val="none" w:sz="0" w:space="0" w:color="auto"/>
            <w:left w:val="none" w:sz="0" w:space="0" w:color="auto"/>
            <w:bottom w:val="none" w:sz="0" w:space="0" w:color="auto"/>
            <w:right w:val="none" w:sz="0" w:space="0" w:color="auto"/>
          </w:divBdr>
          <w:divsChild>
            <w:div w:id="2877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9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image" Target="media/image29.png"/><Relationship Id="rId21" Type="http://schemas.microsoft.com/office/2011/relationships/commentsExtended" Target="commentsExtended.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svg"/><Relationship Id="rId50" Type="http://schemas.openxmlformats.org/officeDocument/2006/relationships/image" Target="media/image40.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microsoft.com/office/2016/09/relationships/commentsIds" Target="commentsIds.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comments" Target="comments.xml"/><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microsoft.com/office/2018/08/relationships/commentsExtensible" Target="commentsExtensible.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8BD86-CC4D-4CA5-AE7A-F476DDA6F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55</Pages>
  <Words>27865</Words>
  <Characters>158831</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186324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Berardi, Emanuele</dc:creator>
  <cp:keywords/>
  <dc:description/>
  <cp:lastModifiedBy>Ayme, Jean-François</cp:lastModifiedBy>
  <cp:revision>12</cp:revision>
  <dcterms:created xsi:type="dcterms:W3CDTF">2024-07-29T17:59:00Z</dcterms:created>
  <dcterms:modified xsi:type="dcterms:W3CDTF">2024-07-29T19:09:00Z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id="3jM0WIXW"/&gt;&lt;style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