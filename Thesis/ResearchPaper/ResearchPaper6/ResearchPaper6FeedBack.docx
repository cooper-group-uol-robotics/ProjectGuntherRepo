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0B9F5" w14:textId="26B93265" w:rsidR="000623E7" w:rsidRDefault="00E005CF">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Pr>
          <w:rFonts w:asciiTheme="minorHAnsi" w:eastAsiaTheme="minorHAnsi" w:hAnsiTheme="minorHAnsi" w:cstheme="minorBidi"/>
          <w:color w:val="auto"/>
          <w:sz w:val="22"/>
          <w:szCs w:val="22"/>
          <w:lang w:val="en-GB"/>
        </w:rPr>
        <w:tab/>
      </w:r>
      <w:r w:rsidR="000623E7">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274553599"/>
        <w:docPartObj>
          <w:docPartGallery w:val="Table of Contents"/>
          <w:docPartUnique/>
        </w:docPartObj>
      </w:sdtPr>
      <w:sdtEndPr>
        <w:rPr>
          <w:b/>
          <w:bCs/>
          <w:noProof/>
        </w:rPr>
      </w:sdtEndPr>
      <w:sdtContent>
        <w:p w14:paraId="2D6B9137" w14:textId="08EC51F4" w:rsidR="00174398" w:rsidRDefault="00174398">
          <w:pPr>
            <w:pStyle w:val="TOCHeading"/>
          </w:pPr>
          <w:r>
            <w:t>Contents</w:t>
          </w:r>
        </w:p>
        <w:p w14:paraId="52FCE09C" w14:textId="08746535" w:rsidR="00141EA0" w:rsidRDefault="00174398">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169859047" w:history="1">
            <w:r w:rsidR="00141EA0" w:rsidRPr="00413645">
              <w:rPr>
                <w:rStyle w:val="Hyperlink"/>
                <w:noProof/>
              </w:rPr>
              <w:t>Outline:</w:t>
            </w:r>
            <w:r w:rsidR="00141EA0">
              <w:rPr>
                <w:noProof/>
                <w:webHidden/>
              </w:rPr>
              <w:tab/>
            </w:r>
            <w:r w:rsidR="00141EA0">
              <w:rPr>
                <w:noProof/>
                <w:webHidden/>
              </w:rPr>
              <w:fldChar w:fldCharType="begin"/>
            </w:r>
            <w:r w:rsidR="00141EA0">
              <w:rPr>
                <w:noProof/>
                <w:webHidden/>
              </w:rPr>
              <w:instrText xml:space="preserve"> PAGEREF _Toc169859047 \h </w:instrText>
            </w:r>
            <w:r w:rsidR="00141EA0">
              <w:rPr>
                <w:noProof/>
                <w:webHidden/>
              </w:rPr>
            </w:r>
            <w:r w:rsidR="00141EA0">
              <w:rPr>
                <w:noProof/>
                <w:webHidden/>
              </w:rPr>
              <w:fldChar w:fldCharType="separate"/>
            </w:r>
            <w:r w:rsidR="00141EA0">
              <w:rPr>
                <w:noProof/>
                <w:webHidden/>
              </w:rPr>
              <w:t>1</w:t>
            </w:r>
            <w:r w:rsidR="00141EA0">
              <w:rPr>
                <w:noProof/>
                <w:webHidden/>
              </w:rPr>
              <w:fldChar w:fldCharType="end"/>
            </w:r>
          </w:hyperlink>
        </w:p>
        <w:p w14:paraId="4A419EC8" w14:textId="56FCAF39" w:rsidR="00141EA0" w:rsidRDefault="004A77F3">
          <w:pPr>
            <w:pStyle w:val="TOC1"/>
            <w:tabs>
              <w:tab w:val="right" w:leader="dot" w:pos="10456"/>
            </w:tabs>
            <w:rPr>
              <w:rFonts w:eastAsiaTheme="minorEastAsia"/>
              <w:noProof/>
              <w:lang w:eastAsia="en-GB"/>
            </w:rPr>
          </w:pPr>
          <w:hyperlink w:anchor="_Toc169859048" w:history="1">
            <w:r w:rsidR="00141EA0" w:rsidRPr="00413645">
              <w:rPr>
                <w:rStyle w:val="Hyperlink"/>
                <w:noProof/>
              </w:rPr>
              <w:t>Organised Outline</w:t>
            </w:r>
            <w:r w:rsidR="00141EA0">
              <w:rPr>
                <w:noProof/>
                <w:webHidden/>
              </w:rPr>
              <w:tab/>
            </w:r>
            <w:r w:rsidR="00141EA0">
              <w:rPr>
                <w:noProof/>
                <w:webHidden/>
              </w:rPr>
              <w:fldChar w:fldCharType="begin"/>
            </w:r>
            <w:r w:rsidR="00141EA0">
              <w:rPr>
                <w:noProof/>
                <w:webHidden/>
              </w:rPr>
              <w:instrText xml:space="preserve"> PAGEREF _Toc169859048 \h </w:instrText>
            </w:r>
            <w:r w:rsidR="00141EA0">
              <w:rPr>
                <w:noProof/>
                <w:webHidden/>
              </w:rPr>
            </w:r>
            <w:r w:rsidR="00141EA0">
              <w:rPr>
                <w:noProof/>
                <w:webHidden/>
              </w:rPr>
              <w:fldChar w:fldCharType="separate"/>
            </w:r>
            <w:r w:rsidR="00141EA0">
              <w:rPr>
                <w:noProof/>
                <w:webHidden/>
              </w:rPr>
              <w:t>2</w:t>
            </w:r>
            <w:r w:rsidR="00141EA0">
              <w:rPr>
                <w:noProof/>
                <w:webHidden/>
              </w:rPr>
              <w:fldChar w:fldCharType="end"/>
            </w:r>
          </w:hyperlink>
        </w:p>
        <w:p w14:paraId="52753DE4" w14:textId="11DD3B5C" w:rsidR="00141EA0" w:rsidRDefault="004A77F3">
          <w:pPr>
            <w:pStyle w:val="TOC1"/>
            <w:tabs>
              <w:tab w:val="right" w:leader="dot" w:pos="10456"/>
            </w:tabs>
            <w:rPr>
              <w:rFonts w:eastAsiaTheme="minorEastAsia"/>
              <w:noProof/>
              <w:lang w:eastAsia="en-GB"/>
            </w:rPr>
          </w:pPr>
          <w:hyperlink w:anchor="_Toc169859049" w:history="1">
            <w:r w:rsidR="00141EA0" w:rsidRPr="00413645">
              <w:rPr>
                <w:rStyle w:val="Hyperlink"/>
                <w:noProof/>
              </w:rPr>
              <w:t>Interesting Quotes and ideas from automation papers.</w:t>
            </w:r>
            <w:r w:rsidR="00141EA0">
              <w:rPr>
                <w:noProof/>
                <w:webHidden/>
              </w:rPr>
              <w:tab/>
            </w:r>
            <w:r w:rsidR="00141EA0">
              <w:rPr>
                <w:noProof/>
                <w:webHidden/>
              </w:rPr>
              <w:fldChar w:fldCharType="begin"/>
            </w:r>
            <w:r w:rsidR="00141EA0">
              <w:rPr>
                <w:noProof/>
                <w:webHidden/>
              </w:rPr>
              <w:instrText xml:space="preserve"> PAGEREF _Toc169859049 \h </w:instrText>
            </w:r>
            <w:r w:rsidR="00141EA0">
              <w:rPr>
                <w:noProof/>
                <w:webHidden/>
              </w:rPr>
            </w:r>
            <w:r w:rsidR="00141EA0">
              <w:rPr>
                <w:noProof/>
                <w:webHidden/>
              </w:rPr>
              <w:fldChar w:fldCharType="separate"/>
            </w:r>
            <w:r w:rsidR="00141EA0">
              <w:rPr>
                <w:noProof/>
                <w:webHidden/>
              </w:rPr>
              <w:t>3</w:t>
            </w:r>
            <w:r w:rsidR="00141EA0">
              <w:rPr>
                <w:noProof/>
                <w:webHidden/>
              </w:rPr>
              <w:fldChar w:fldCharType="end"/>
            </w:r>
          </w:hyperlink>
        </w:p>
        <w:p w14:paraId="76D4287E" w14:textId="3DF7172C" w:rsidR="00141EA0" w:rsidRDefault="004A77F3">
          <w:pPr>
            <w:pStyle w:val="TOC1"/>
            <w:tabs>
              <w:tab w:val="right" w:leader="dot" w:pos="10456"/>
            </w:tabs>
            <w:rPr>
              <w:rFonts w:eastAsiaTheme="minorEastAsia"/>
              <w:noProof/>
              <w:lang w:eastAsia="en-GB"/>
            </w:rPr>
          </w:pPr>
          <w:hyperlink w:anchor="_Toc169859050" w:history="1">
            <w:r w:rsidR="00141EA0" w:rsidRPr="00413645">
              <w:rPr>
                <w:rStyle w:val="Hyperlink"/>
                <w:noProof/>
              </w:rPr>
              <w:t>Things to add</w:t>
            </w:r>
            <w:r w:rsidR="00141EA0">
              <w:rPr>
                <w:noProof/>
                <w:webHidden/>
              </w:rPr>
              <w:tab/>
            </w:r>
            <w:r w:rsidR="00141EA0">
              <w:rPr>
                <w:noProof/>
                <w:webHidden/>
              </w:rPr>
              <w:fldChar w:fldCharType="begin"/>
            </w:r>
            <w:r w:rsidR="00141EA0">
              <w:rPr>
                <w:noProof/>
                <w:webHidden/>
              </w:rPr>
              <w:instrText xml:space="preserve"> PAGEREF _Toc169859050 \h </w:instrText>
            </w:r>
            <w:r w:rsidR="00141EA0">
              <w:rPr>
                <w:noProof/>
                <w:webHidden/>
              </w:rPr>
            </w:r>
            <w:r w:rsidR="00141EA0">
              <w:rPr>
                <w:noProof/>
                <w:webHidden/>
              </w:rPr>
              <w:fldChar w:fldCharType="separate"/>
            </w:r>
            <w:r w:rsidR="00141EA0">
              <w:rPr>
                <w:noProof/>
                <w:webHidden/>
              </w:rPr>
              <w:t>3</w:t>
            </w:r>
            <w:r w:rsidR="00141EA0">
              <w:rPr>
                <w:noProof/>
                <w:webHidden/>
              </w:rPr>
              <w:fldChar w:fldCharType="end"/>
            </w:r>
          </w:hyperlink>
        </w:p>
        <w:p w14:paraId="442273B7" w14:textId="0E9BEBF8" w:rsidR="00141EA0" w:rsidRDefault="004A77F3">
          <w:pPr>
            <w:pStyle w:val="TOC1"/>
            <w:tabs>
              <w:tab w:val="right" w:leader="dot" w:pos="10456"/>
            </w:tabs>
            <w:rPr>
              <w:rFonts w:eastAsiaTheme="minorEastAsia"/>
              <w:noProof/>
              <w:lang w:eastAsia="en-GB"/>
            </w:rPr>
          </w:pPr>
          <w:hyperlink w:anchor="_Toc169859051" w:history="1">
            <w:r w:rsidR="00141EA0" w:rsidRPr="00413645">
              <w:rPr>
                <w:rStyle w:val="Hyperlink"/>
                <w:noProof/>
              </w:rPr>
              <w:t>Artificial Curiosity: A Search for Novel Chemistry and Chemical Understanding.</w:t>
            </w:r>
            <w:r w:rsidR="00141EA0">
              <w:rPr>
                <w:noProof/>
                <w:webHidden/>
              </w:rPr>
              <w:tab/>
            </w:r>
            <w:r w:rsidR="00141EA0">
              <w:rPr>
                <w:noProof/>
                <w:webHidden/>
              </w:rPr>
              <w:fldChar w:fldCharType="begin"/>
            </w:r>
            <w:r w:rsidR="00141EA0">
              <w:rPr>
                <w:noProof/>
                <w:webHidden/>
              </w:rPr>
              <w:instrText xml:space="preserve"> PAGEREF _Toc169859051 \h </w:instrText>
            </w:r>
            <w:r w:rsidR="00141EA0">
              <w:rPr>
                <w:noProof/>
                <w:webHidden/>
              </w:rPr>
            </w:r>
            <w:r w:rsidR="00141EA0">
              <w:rPr>
                <w:noProof/>
                <w:webHidden/>
              </w:rPr>
              <w:fldChar w:fldCharType="separate"/>
            </w:r>
            <w:r w:rsidR="00141EA0">
              <w:rPr>
                <w:noProof/>
                <w:webHidden/>
              </w:rPr>
              <w:t>5</w:t>
            </w:r>
            <w:r w:rsidR="00141EA0">
              <w:rPr>
                <w:noProof/>
                <w:webHidden/>
              </w:rPr>
              <w:fldChar w:fldCharType="end"/>
            </w:r>
          </w:hyperlink>
        </w:p>
        <w:p w14:paraId="78BE1CC0" w14:textId="78458120" w:rsidR="00141EA0" w:rsidRDefault="004A77F3">
          <w:pPr>
            <w:pStyle w:val="TOC2"/>
            <w:tabs>
              <w:tab w:val="left" w:pos="880"/>
              <w:tab w:val="right" w:leader="dot" w:pos="10456"/>
            </w:tabs>
            <w:rPr>
              <w:rFonts w:eastAsiaTheme="minorEastAsia"/>
              <w:noProof/>
              <w:lang w:eastAsia="en-GB"/>
            </w:rPr>
          </w:pPr>
          <w:hyperlink w:anchor="_Toc169859052" w:history="1">
            <w:r w:rsidR="00141EA0" w:rsidRPr="00413645">
              <w:rPr>
                <w:rStyle w:val="Hyperlink"/>
                <w:noProof/>
              </w:rPr>
              <w:t>1.0</w:t>
            </w:r>
            <w:r w:rsidR="00141EA0">
              <w:rPr>
                <w:rFonts w:eastAsiaTheme="minorEastAsia"/>
                <w:noProof/>
                <w:lang w:eastAsia="en-GB"/>
              </w:rPr>
              <w:tab/>
            </w:r>
            <w:r w:rsidR="00141EA0" w:rsidRPr="00413645">
              <w:rPr>
                <w:rStyle w:val="Hyperlink"/>
                <w:noProof/>
              </w:rPr>
              <w:t>Introduction</w:t>
            </w:r>
            <w:r w:rsidR="00141EA0">
              <w:rPr>
                <w:noProof/>
                <w:webHidden/>
              </w:rPr>
              <w:tab/>
            </w:r>
            <w:r w:rsidR="00141EA0">
              <w:rPr>
                <w:noProof/>
                <w:webHidden/>
              </w:rPr>
              <w:fldChar w:fldCharType="begin"/>
            </w:r>
            <w:r w:rsidR="00141EA0">
              <w:rPr>
                <w:noProof/>
                <w:webHidden/>
              </w:rPr>
              <w:instrText xml:space="preserve"> PAGEREF _Toc169859052 \h </w:instrText>
            </w:r>
            <w:r w:rsidR="00141EA0">
              <w:rPr>
                <w:noProof/>
                <w:webHidden/>
              </w:rPr>
            </w:r>
            <w:r w:rsidR="00141EA0">
              <w:rPr>
                <w:noProof/>
                <w:webHidden/>
              </w:rPr>
              <w:fldChar w:fldCharType="separate"/>
            </w:r>
            <w:r w:rsidR="00141EA0">
              <w:rPr>
                <w:noProof/>
                <w:webHidden/>
              </w:rPr>
              <w:t>5</w:t>
            </w:r>
            <w:r w:rsidR="00141EA0">
              <w:rPr>
                <w:noProof/>
                <w:webHidden/>
              </w:rPr>
              <w:fldChar w:fldCharType="end"/>
            </w:r>
          </w:hyperlink>
        </w:p>
        <w:p w14:paraId="3061F9D2" w14:textId="6E9181FF" w:rsidR="00141EA0" w:rsidRDefault="004A77F3">
          <w:pPr>
            <w:pStyle w:val="TOC3"/>
            <w:tabs>
              <w:tab w:val="right" w:leader="dot" w:pos="10456"/>
            </w:tabs>
            <w:rPr>
              <w:rFonts w:eastAsiaTheme="minorEastAsia"/>
              <w:noProof/>
              <w:lang w:eastAsia="en-GB"/>
            </w:rPr>
          </w:pPr>
          <w:hyperlink w:anchor="_Toc169859053" w:history="1">
            <w:r w:rsidR="00141EA0" w:rsidRPr="00413645">
              <w:rPr>
                <w:rStyle w:val="Hyperlink"/>
                <w:noProof/>
              </w:rPr>
              <w:t>1.1 Problem Introduction</w:t>
            </w:r>
            <w:r w:rsidR="00141EA0">
              <w:rPr>
                <w:noProof/>
                <w:webHidden/>
              </w:rPr>
              <w:tab/>
            </w:r>
            <w:r w:rsidR="00141EA0">
              <w:rPr>
                <w:noProof/>
                <w:webHidden/>
              </w:rPr>
              <w:fldChar w:fldCharType="begin"/>
            </w:r>
            <w:r w:rsidR="00141EA0">
              <w:rPr>
                <w:noProof/>
                <w:webHidden/>
              </w:rPr>
              <w:instrText xml:space="preserve"> PAGEREF _Toc169859053 \h </w:instrText>
            </w:r>
            <w:r w:rsidR="00141EA0">
              <w:rPr>
                <w:noProof/>
                <w:webHidden/>
              </w:rPr>
            </w:r>
            <w:r w:rsidR="00141EA0">
              <w:rPr>
                <w:noProof/>
                <w:webHidden/>
              </w:rPr>
              <w:fldChar w:fldCharType="separate"/>
            </w:r>
            <w:r w:rsidR="00141EA0">
              <w:rPr>
                <w:noProof/>
                <w:webHidden/>
              </w:rPr>
              <w:t>6</w:t>
            </w:r>
            <w:r w:rsidR="00141EA0">
              <w:rPr>
                <w:noProof/>
                <w:webHidden/>
              </w:rPr>
              <w:fldChar w:fldCharType="end"/>
            </w:r>
          </w:hyperlink>
        </w:p>
        <w:p w14:paraId="39B9C1BC" w14:textId="19222F3D" w:rsidR="00141EA0" w:rsidRDefault="004A77F3">
          <w:pPr>
            <w:pStyle w:val="TOC3"/>
            <w:tabs>
              <w:tab w:val="right" w:leader="dot" w:pos="10456"/>
            </w:tabs>
            <w:rPr>
              <w:rFonts w:eastAsiaTheme="minorEastAsia"/>
              <w:noProof/>
              <w:lang w:eastAsia="en-GB"/>
            </w:rPr>
          </w:pPr>
          <w:hyperlink w:anchor="_Toc169859054" w:history="1">
            <w:r w:rsidR="00141EA0" w:rsidRPr="00413645">
              <w:rPr>
                <w:rStyle w:val="Hyperlink"/>
                <w:noProof/>
              </w:rPr>
              <w:t>1.2 Current Solutions</w:t>
            </w:r>
            <w:r w:rsidR="00141EA0">
              <w:rPr>
                <w:noProof/>
                <w:webHidden/>
              </w:rPr>
              <w:tab/>
            </w:r>
            <w:r w:rsidR="00141EA0">
              <w:rPr>
                <w:noProof/>
                <w:webHidden/>
              </w:rPr>
              <w:fldChar w:fldCharType="begin"/>
            </w:r>
            <w:r w:rsidR="00141EA0">
              <w:rPr>
                <w:noProof/>
                <w:webHidden/>
              </w:rPr>
              <w:instrText xml:space="preserve"> PAGEREF _Toc169859054 \h </w:instrText>
            </w:r>
            <w:r w:rsidR="00141EA0">
              <w:rPr>
                <w:noProof/>
                <w:webHidden/>
              </w:rPr>
            </w:r>
            <w:r w:rsidR="00141EA0">
              <w:rPr>
                <w:noProof/>
                <w:webHidden/>
              </w:rPr>
              <w:fldChar w:fldCharType="separate"/>
            </w:r>
            <w:r w:rsidR="00141EA0">
              <w:rPr>
                <w:noProof/>
                <w:webHidden/>
              </w:rPr>
              <w:t>6</w:t>
            </w:r>
            <w:r w:rsidR="00141EA0">
              <w:rPr>
                <w:noProof/>
                <w:webHidden/>
              </w:rPr>
              <w:fldChar w:fldCharType="end"/>
            </w:r>
          </w:hyperlink>
        </w:p>
        <w:p w14:paraId="264A17F9" w14:textId="206E97E9" w:rsidR="00141EA0" w:rsidRDefault="004A77F3">
          <w:pPr>
            <w:pStyle w:val="TOC3"/>
            <w:tabs>
              <w:tab w:val="right" w:leader="dot" w:pos="10456"/>
            </w:tabs>
            <w:rPr>
              <w:rFonts w:eastAsiaTheme="minorEastAsia"/>
              <w:noProof/>
              <w:lang w:eastAsia="en-GB"/>
            </w:rPr>
          </w:pPr>
          <w:hyperlink w:anchor="_Toc169859055" w:history="1">
            <w:r w:rsidR="00141EA0" w:rsidRPr="00413645">
              <w:rPr>
                <w:rStyle w:val="Hyperlink"/>
                <w:noProof/>
              </w:rPr>
              <w:t>1.3 Project Solutions</w:t>
            </w:r>
            <w:r w:rsidR="00141EA0">
              <w:rPr>
                <w:noProof/>
                <w:webHidden/>
              </w:rPr>
              <w:tab/>
            </w:r>
            <w:r w:rsidR="00141EA0">
              <w:rPr>
                <w:noProof/>
                <w:webHidden/>
              </w:rPr>
              <w:fldChar w:fldCharType="begin"/>
            </w:r>
            <w:r w:rsidR="00141EA0">
              <w:rPr>
                <w:noProof/>
                <w:webHidden/>
              </w:rPr>
              <w:instrText xml:space="preserve"> PAGEREF _Toc169859055 \h </w:instrText>
            </w:r>
            <w:r w:rsidR="00141EA0">
              <w:rPr>
                <w:noProof/>
                <w:webHidden/>
              </w:rPr>
            </w:r>
            <w:r w:rsidR="00141EA0">
              <w:rPr>
                <w:noProof/>
                <w:webHidden/>
              </w:rPr>
              <w:fldChar w:fldCharType="separate"/>
            </w:r>
            <w:r w:rsidR="00141EA0">
              <w:rPr>
                <w:noProof/>
                <w:webHidden/>
              </w:rPr>
              <w:t>7</w:t>
            </w:r>
            <w:r w:rsidR="00141EA0">
              <w:rPr>
                <w:noProof/>
                <w:webHidden/>
              </w:rPr>
              <w:fldChar w:fldCharType="end"/>
            </w:r>
          </w:hyperlink>
        </w:p>
        <w:p w14:paraId="03867AA9" w14:textId="7E57B2CC" w:rsidR="00141EA0" w:rsidRDefault="004A77F3">
          <w:pPr>
            <w:pStyle w:val="TOC3"/>
            <w:tabs>
              <w:tab w:val="right" w:leader="dot" w:pos="10456"/>
            </w:tabs>
            <w:rPr>
              <w:rFonts w:eastAsiaTheme="minorEastAsia"/>
              <w:noProof/>
              <w:lang w:eastAsia="en-GB"/>
            </w:rPr>
          </w:pPr>
          <w:hyperlink w:anchor="_Toc169859056" w:history="1">
            <w:r w:rsidR="00141EA0" w:rsidRPr="00413645">
              <w:rPr>
                <w:rStyle w:val="Hyperlink"/>
                <w:noProof/>
              </w:rPr>
              <w:t>1.4 Workflow Choice</w:t>
            </w:r>
            <w:r w:rsidR="00141EA0">
              <w:rPr>
                <w:noProof/>
                <w:webHidden/>
              </w:rPr>
              <w:tab/>
            </w:r>
            <w:r w:rsidR="00141EA0">
              <w:rPr>
                <w:noProof/>
                <w:webHidden/>
              </w:rPr>
              <w:fldChar w:fldCharType="begin"/>
            </w:r>
            <w:r w:rsidR="00141EA0">
              <w:rPr>
                <w:noProof/>
                <w:webHidden/>
              </w:rPr>
              <w:instrText xml:space="preserve"> PAGEREF _Toc169859056 \h </w:instrText>
            </w:r>
            <w:r w:rsidR="00141EA0">
              <w:rPr>
                <w:noProof/>
                <w:webHidden/>
              </w:rPr>
            </w:r>
            <w:r w:rsidR="00141EA0">
              <w:rPr>
                <w:noProof/>
                <w:webHidden/>
              </w:rPr>
              <w:fldChar w:fldCharType="separate"/>
            </w:r>
            <w:r w:rsidR="00141EA0">
              <w:rPr>
                <w:noProof/>
                <w:webHidden/>
              </w:rPr>
              <w:t>7</w:t>
            </w:r>
            <w:r w:rsidR="00141EA0">
              <w:rPr>
                <w:noProof/>
                <w:webHidden/>
              </w:rPr>
              <w:fldChar w:fldCharType="end"/>
            </w:r>
          </w:hyperlink>
        </w:p>
        <w:p w14:paraId="591C58A5" w14:textId="682B5FE9" w:rsidR="00141EA0" w:rsidRDefault="004A77F3">
          <w:pPr>
            <w:pStyle w:val="TOC3"/>
            <w:tabs>
              <w:tab w:val="right" w:leader="dot" w:pos="10456"/>
            </w:tabs>
            <w:rPr>
              <w:rFonts w:eastAsiaTheme="minorEastAsia"/>
              <w:noProof/>
              <w:lang w:eastAsia="en-GB"/>
            </w:rPr>
          </w:pPr>
          <w:hyperlink w:anchor="_Toc169859057" w:history="1">
            <w:r w:rsidR="00141EA0" w:rsidRPr="00413645">
              <w:rPr>
                <w:rStyle w:val="Hyperlink"/>
                <w:noProof/>
              </w:rPr>
              <w:t>1.4 Chemistry Choice</w:t>
            </w:r>
            <w:r w:rsidR="00141EA0">
              <w:rPr>
                <w:noProof/>
                <w:webHidden/>
              </w:rPr>
              <w:tab/>
            </w:r>
            <w:r w:rsidR="00141EA0">
              <w:rPr>
                <w:noProof/>
                <w:webHidden/>
              </w:rPr>
              <w:fldChar w:fldCharType="begin"/>
            </w:r>
            <w:r w:rsidR="00141EA0">
              <w:rPr>
                <w:noProof/>
                <w:webHidden/>
              </w:rPr>
              <w:instrText xml:space="preserve"> PAGEREF _Toc169859057 \h </w:instrText>
            </w:r>
            <w:r w:rsidR="00141EA0">
              <w:rPr>
                <w:noProof/>
                <w:webHidden/>
              </w:rPr>
            </w:r>
            <w:r w:rsidR="00141EA0">
              <w:rPr>
                <w:noProof/>
                <w:webHidden/>
              </w:rPr>
              <w:fldChar w:fldCharType="separate"/>
            </w:r>
            <w:r w:rsidR="00141EA0">
              <w:rPr>
                <w:noProof/>
                <w:webHidden/>
              </w:rPr>
              <w:t>8</w:t>
            </w:r>
            <w:r w:rsidR="00141EA0">
              <w:rPr>
                <w:noProof/>
                <w:webHidden/>
              </w:rPr>
              <w:fldChar w:fldCharType="end"/>
            </w:r>
          </w:hyperlink>
        </w:p>
        <w:p w14:paraId="2F819513" w14:textId="47DD4266" w:rsidR="00141EA0" w:rsidRDefault="004A77F3">
          <w:pPr>
            <w:pStyle w:val="TOC2"/>
            <w:tabs>
              <w:tab w:val="right" w:leader="dot" w:pos="10456"/>
            </w:tabs>
            <w:rPr>
              <w:rFonts w:eastAsiaTheme="minorEastAsia"/>
              <w:noProof/>
              <w:lang w:eastAsia="en-GB"/>
            </w:rPr>
          </w:pPr>
          <w:hyperlink w:anchor="_Toc169859058" w:history="1">
            <w:r w:rsidR="00141EA0" w:rsidRPr="00413645">
              <w:rPr>
                <w:rStyle w:val="Hyperlink"/>
                <w:noProof/>
              </w:rPr>
              <w:t>2.0 Workflow Overview</w:t>
            </w:r>
            <w:r w:rsidR="00141EA0">
              <w:rPr>
                <w:noProof/>
                <w:webHidden/>
              </w:rPr>
              <w:tab/>
            </w:r>
            <w:r w:rsidR="00141EA0">
              <w:rPr>
                <w:noProof/>
                <w:webHidden/>
              </w:rPr>
              <w:fldChar w:fldCharType="begin"/>
            </w:r>
            <w:r w:rsidR="00141EA0">
              <w:rPr>
                <w:noProof/>
                <w:webHidden/>
              </w:rPr>
              <w:instrText xml:space="preserve"> PAGEREF _Toc169859058 \h </w:instrText>
            </w:r>
            <w:r w:rsidR="00141EA0">
              <w:rPr>
                <w:noProof/>
                <w:webHidden/>
              </w:rPr>
            </w:r>
            <w:r w:rsidR="00141EA0">
              <w:rPr>
                <w:noProof/>
                <w:webHidden/>
              </w:rPr>
              <w:fldChar w:fldCharType="separate"/>
            </w:r>
            <w:r w:rsidR="00141EA0">
              <w:rPr>
                <w:noProof/>
                <w:webHidden/>
              </w:rPr>
              <w:t>9</w:t>
            </w:r>
            <w:r w:rsidR="00141EA0">
              <w:rPr>
                <w:noProof/>
                <w:webHidden/>
              </w:rPr>
              <w:fldChar w:fldCharType="end"/>
            </w:r>
          </w:hyperlink>
        </w:p>
        <w:p w14:paraId="1940B94B" w14:textId="20133E12" w:rsidR="00141EA0" w:rsidRDefault="004A77F3">
          <w:pPr>
            <w:pStyle w:val="TOC2"/>
            <w:tabs>
              <w:tab w:val="right" w:leader="dot" w:pos="10456"/>
            </w:tabs>
            <w:rPr>
              <w:rFonts w:eastAsiaTheme="minorEastAsia"/>
              <w:noProof/>
              <w:lang w:eastAsia="en-GB"/>
            </w:rPr>
          </w:pPr>
          <w:hyperlink w:anchor="_Toc169859059" w:history="1">
            <w:r w:rsidR="00141EA0" w:rsidRPr="00413645">
              <w:rPr>
                <w:rStyle w:val="Hyperlink"/>
                <w:noProof/>
              </w:rPr>
              <w:t>3.0 Defining Chemistry</w:t>
            </w:r>
            <w:r w:rsidR="00141EA0">
              <w:rPr>
                <w:noProof/>
                <w:webHidden/>
              </w:rPr>
              <w:tab/>
            </w:r>
            <w:r w:rsidR="00141EA0">
              <w:rPr>
                <w:noProof/>
                <w:webHidden/>
              </w:rPr>
              <w:fldChar w:fldCharType="begin"/>
            </w:r>
            <w:r w:rsidR="00141EA0">
              <w:rPr>
                <w:noProof/>
                <w:webHidden/>
              </w:rPr>
              <w:instrText xml:space="preserve"> PAGEREF _Toc169859059 \h </w:instrText>
            </w:r>
            <w:r w:rsidR="00141EA0">
              <w:rPr>
                <w:noProof/>
                <w:webHidden/>
              </w:rPr>
            </w:r>
            <w:r w:rsidR="00141EA0">
              <w:rPr>
                <w:noProof/>
                <w:webHidden/>
              </w:rPr>
              <w:fldChar w:fldCharType="separate"/>
            </w:r>
            <w:r w:rsidR="00141EA0">
              <w:rPr>
                <w:noProof/>
                <w:webHidden/>
              </w:rPr>
              <w:t>10</w:t>
            </w:r>
            <w:r w:rsidR="00141EA0">
              <w:rPr>
                <w:noProof/>
                <w:webHidden/>
              </w:rPr>
              <w:fldChar w:fldCharType="end"/>
            </w:r>
          </w:hyperlink>
        </w:p>
        <w:p w14:paraId="63113F58" w14:textId="2011250C" w:rsidR="00141EA0" w:rsidRDefault="004A77F3">
          <w:pPr>
            <w:pStyle w:val="TOC3"/>
            <w:tabs>
              <w:tab w:val="right" w:leader="dot" w:pos="10456"/>
            </w:tabs>
            <w:rPr>
              <w:rFonts w:eastAsiaTheme="minorEastAsia"/>
              <w:noProof/>
              <w:lang w:eastAsia="en-GB"/>
            </w:rPr>
          </w:pPr>
          <w:hyperlink w:anchor="_Toc169859060" w:history="1">
            <w:r w:rsidR="00141EA0" w:rsidRPr="00413645">
              <w:rPr>
                <w:rStyle w:val="Hyperlink"/>
                <w:noProof/>
              </w:rPr>
              <w:t>3.1 Reagent Selection</w:t>
            </w:r>
            <w:r w:rsidR="00141EA0">
              <w:rPr>
                <w:noProof/>
                <w:webHidden/>
              </w:rPr>
              <w:tab/>
            </w:r>
            <w:r w:rsidR="00141EA0">
              <w:rPr>
                <w:noProof/>
                <w:webHidden/>
              </w:rPr>
              <w:fldChar w:fldCharType="begin"/>
            </w:r>
            <w:r w:rsidR="00141EA0">
              <w:rPr>
                <w:noProof/>
                <w:webHidden/>
              </w:rPr>
              <w:instrText xml:space="preserve"> PAGEREF _Toc169859060 \h </w:instrText>
            </w:r>
            <w:r w:rsidR="00141EA0">
              <w:rPr>
                <w:noProof/>
                <w:webHidden/>
              </w:rPr>
            </w:r>
            <w:r w:rsidR="00141EA0">
              <w:rPr>
                <w:noProof/>
                <w:webHidden/>
              </w:rPr>
              <w:fldChar w:fldCharType="separate"/>
            </w:r>
            <w:r w:rsidR="00141EA0">
              <w:rPr>
                <w:noProof/>
                <w:webHidden/>
              </w:rPr>
              <w:t>10</w:t>
            </w:r>
            <w:r w:rsidR="00141EA0">
              <w:rPr>
                <w:noProof/>
                <w:webHidden/>
              </w:rPr>
              <w:fldChar w:fldCharType="end"/>
            </w:r>
          </w:hyperlink>
        </w:p>
        <w:p w14:paraId="27B80FA7" w14:textId="1CC072D4" w:rsidR="00141EA0" w:rsidRDefault="004A77F3">
          <w:pPr>
            <w:pStyle w:val="TOC3"/>
            <w:tabs>
              <w:tab w:val="right" w:leader="dot" w:pos="10456"/>
            </w:tabs>
            <w:rPr>
              <w:rFonts w:eastAsiaTheme="minorEastAsia"/>
              <w:noProof/>
              <w:lang w:eastAsia="en-GB"/>
            </w:rPr>
          </w:pPr>
          <w:hyperlink w:anchor="_Toc169859061" w:history="1">
            <w:r w:rsidR="00141EA0" w:rsidRPr="00413645">
              <w:rPr>
                <w:rStyle w:val="Hyperlink"/>
                <w:noProof/>
              </w:rPr>
              <w:t>3.2 Combination Space Generation</w:t>
            </w:r>
            <w:r w:rsidR="00141EA0">
              <w:rPr>
                <w:noProof/>
                <w:webHidden/>
              </w:rPr>
              <w:tab/>
            </w:r>
            <w:r w:rsidR="00141EA0">
              <w:rPr>
                <w:noProof/>
                <w:webHidden/>
              </w:rPr>
              <w:fldChar w:fldCharType="begin"/>
            </w:r>
            <w:r w:rsidR="00141EA0">
              <w:rPr>
                <w:noProof/>
                <w:webHidden/>
              </w:rPr>
              <w:instrText xml:space="preserve"> PAGEREF _Toc169859061 \h </w:instrText>
            </w:r>
            <w:r w:rsidR="00141EA0">
              <w:rPr>
                <w:noProof/>
                <w:webHidden/>
              </w:rPr>
            </w:r>
            <w:r w:rsidR="00141EA0">
              <w:rPr>
                <w:noProof/>
                <w:webHidden/>
              </w:rPr>
              <w:fldChar w:fldCharType="separate"/>
            </w:r>
            <w:r w:rsidR="00141EA0">
              <w:rPr>
                <w:noProof/>
                <w:webHidden/>
              </w:rPr>
              <w:t>11</w:t>
            </w:r>
            <w:r w:rsidR="00141EA0">
              <w:rPr>
                <w:noProof/>
                <w:webHidden/>
              </w:rPr>
              <w:fldChar w:fldCharType="end"/>
            </w:r>
          </w:hyperlink>
        </w:p>
        <w:p w14:paraId="5B3D36BC" w14:textId="162C37BB" w:rsidR="00141EA0" w:rsidRDefault="004A77F3">
          <w:pPr>
            <w:pStyle w:val="TOC3"/>
            <w:tabs>
              <w:tab w:val="right" w:leader="dot" w:pos="10456"/>
            </w:tabs>
            <w:rPr>
              <w:rFonts w:eastAsiaTheme="minorEastAsia"/>
              <w:noProof/>
              <w:lang w:eastAsia="en-GB"/>
            </w:rPr>
          </w:pPr>
          <w:hyperlink w:anchor="_Toc169859062" w:history="1">
            <w:r w:rsidR="00141EA0" w:rsidRPr="00413645">
              <w:rPr>
                <w:rStyle w:val="Hyperlink"/>
                <w:noProof/>
              </w:rPr>
              <w:t>3.3 Chemical Space Generation</w:t>
            </w:r>
            <w:r w:rsidR="00141EA0">
              <w:rPr>
                <w:noProof/>
                <w:webHidden/>
              </w:rPr>
              <w:tab/>
            </w:r>
            <w:r w:rsidR="00141EA0">
              <w:rPr>
                <w:noProof/>
                <w:webHidden/>
              </w:rPr>
              <w:fldChar w:fldCharType="begin"/>
            </w:r>
            <w:r w:rsidR="00141EA0">
              <w:rPr>
                <w:noProof/>
                <w:webHidden/>
              </w:rPr>
              <w:instrText xml:space="preserve"> PAGEREF _Toc169859062 \h </w:instrText>
            </w:r>
            <w:r w:rsidR="00141EA0">
              <w:rPr>
                <w:noProof/>
                <w:webHidden/>
              </w:rPr>
            </w:r>
            <w:r w:rsidR="00141EA0">
              <w:rPr>
                <w:noProof/>
                <w:webHidden/>
              </w:rPr>
              <w:fldChar w:fldCharType="separate"/>
            </w:r>
            <w:r w:rsidR="00141EA0">
              <w:rPr>
                <w:noProof/>
                <w:webHidden/>
              </w:rPr>
              <w:t>11</w:t>
            </w:r>
            <w:r w:rsidR="00141EA0">
              <w:rPr>
                <w:noProof/>
                <w:webHidden/>
              </w:rPr>
              <w:fldChar w:fldCharType="end"/>
            </w:r>
          </w:hyperlink>
        </w:p>
        <w:p w14:paraId="5669A58F" w14:textId="0719CBF3" w:rsidR="00141EA0" w:rsidRDefault="004A77F3">
          <w:pPr>
            <w:pStyle w:val="TOC2"/>
            <w:tabs>
              <w:tab w:val="right" w:leader="dot" w:pos="10456"/>
            </w:tabs>
            <w:rPr>
              <w:rFonts w:eastAsiaTheme="minorEastAsia"/>
              <w:noProof/>
              <w:lang w:eastAsia="en-GB"/>
            </w:rPr>
          </w:pPr>
          <w:hyperlink w:anchor="_Toc169859063" w:history="1">
            <w:r w:rsidR="00141EA0" w:rsidRPr="00413645">
              <w:rPr>
                <w:rStyle w:val="Hyperlink"/>
                <w:noProof/>
              </w:rPr>
              <w:t>4.0 Dataset Generation</w:t>
            </w:r>
            <w:r w:rsidR="00141EA0">
              <w:rPr>
                <w:noProof/>
                <w:webHidden/>
              </w:rPr>
              <w:tab/>
            </w:r>
            <w:r w:rsidR="00141EA0">
              <w:rPr>
                <w:noProof/>
                <w:webHidden/>
              </w:rPr>
              <w:fldChar w:fldCharType="begin"/>
            </w:r>
            <w:r w:rsidR="00141EA0">
              <w:rPr>
                <w:noProof/>
                <w:webHidden/>
              </w:rPr>
              <w:instrText xml:space="preserve"> PAGEREF _Toc169859063 \h </w:instrText>
            </w:r>
            <w:r w:rsidR="00141EA0">
              <w:rPr>
                <w:noProof/>
                <w:webHidden/>
              </w:rPr>
            </w:r>
            <w:r w:rsidR="00141EA0">
              <w:rPr>
                <w:noProof/>
                <w:webHidden/>
              </w:rPr>
              <w:fldChar w:fldCharType="separate"/>
            </w:r>
            <w:r w:rsidR="00141EA0">
              <w:rPr>
                <w:noProof/>
                <w:webHidden/>
              </w:rPr>
              <w:t>11</w:t>
            </w:r>
            <w:r w:rsidR="00141EA0">
              <w:rPr>
                <w:noProof/>
                <w:webHidden/>
              </w:rPr>
              <w:fldChar w:fldCharType="end"/>
            </w:r>
          </w:hyperlink>
        </w:p>
        <w:p w14:paraId="2E0141EE" w14:textId="60D0EEF2" w:rsidR="00141EA0" w:rsidRDefault="004A77F3">
          <w:pPr>
            <w:pStyle w:val="TOC3"/>
            <w:tabs>
              <w:tab w:val="right" w:leader="dot" w:pos="10456"/>
            </w:tabs>
            <w:rPr>
              <w:rFonts w:eastAsiaTheme="minorEastAsia"/>
              <w:noProof/>
              <w:lang w:eastAsia="en-GB"/>
            </w:rPr>
          </w:pPr>
          <w:hyperlink w:anchor="_Toc169859064" w:history="1">
            <w:r w:rsidR="00141EA0" w:rsidRPr="00413645">
              <w:rPr>
                <w:rStyle w:val="Hyperlink"/>
                <w:noProof/>
              </w:rPr>
              <w:t>4.1.1 Feature Selection</w:t>
            </w:r>
            <w:r w:rsidR="00141EA0">
              <w:rPr>
                <w:noProof/>
                <w:webHidden/>
              </w:rPr>
              <w:tab/>
            </w:r>
            <w:r w:rsidR="00141EA0">
              <w:rPr>
                <w:noProof/>
                <w:webHidden/>
              </w:rPr>
              <w:fldChar w:fldCharType="begin"/>
            </w:r>
            <w:r w:rsidR="00141EA0">
              <w:rPr>
                <w:noProof/>
                <w:webHidden/>
              </w:rPr>
              <w:instrText xml:space="preserve"> PAGEREF _Toc169859064 \h </w:instrText>
            </w:r>
            <w:r w:rsidR="00141EA0">
              <w:rPr>
                <w:noProof/>
                <w:webHidden/>
              </w:rPr>
            </w:r>
            <w:r w:rsidR="00141EA0">
              <w:rPr>
                <w:noProof/>
                <w:webHidden/>
              </w:rPr>
              <w:fldChar w:fldCharType="separate"/>
            </w:r>
            <w:r w:rsidR="00141EA0">
              <w:rPr>
                <w:noProof/>
                <w:webHidden/>
              </w:rPr>
              <w:t>11</w:t>
            </w:r>
            <w:r w:rsidR="00141EA0">
              <w:rPr>
                <w:noProof/>
                <w:webHidden/>
              </w:rPr>
              <w:fldChar w:fldCharType="end"/>
            </w:r>
          </w:hyperlink>
        </w:p>
        <w:p w14:paraId="014B1F48" w14:textId="0BE8E38A" w:rsidR="00141EA0" w:rsidRDefault="004A77F3">
          <w:pPr>
            <w:pStyle w:val="TOC3"/>
            <w:tabs>
              <w:tab w:val="right" w:leader="dot" w:pos="10456"/>
            </w:tabs>
            <w:rPr>
              <w:rFonts w:eastAsiaTheme="minorEastAsia"/>
              <w:noProof/>
              <w:lang w:eastAsia="en-GB"/>
            </w:rPr>
          </w:pPr>
          <w:hyperlink w:anchor="_Toc169859065" w:history="1">
            <w:r w:rsidR="00141EA0" w:rsidRPr="00413645">
              <w:rPr>
                <w:rStyle w:val="Hyperlink"/>
                <w:noProof/>
              </w:rPr>
              <w:t>4.1.2 Feature Generation</w:t>
            </w:r>
            <w:r w:rsidR="00141EA0">
              <w:rPr>
                <w:noProof/>
                <w:webHidden/>
              </w:rPr>
              <w:tab/>
            </w:r>
            <w:r w:rsidR="00141EA0">
              <w:rPr>
                <w:noProof/>
                <w:webHidden/>
              </w:rPr>
              <w:fldChar w:fldCharType="begin"/>
            </w:r>
            <w:r w:rsidR="00141EA0">
              <w:rPr>
                <w:noProof/>
                <w:webHidden/>
              </w:rPr>
              <w:instrText xml:space="preserve"> PAGEREF _Toc169859065 \h </w:instrText>
            </w:r>
            <w:r w:rsidR="00141EA0">
              <w:rPr>
                <w:noProof/>
                <w:webHidden/>
              </w:rPr>
            </w:r>
            <w:r w:rsidR="00141EA0">
              <w:rPr>
                <w:noProof/>
                <w:webHidden/>
              </w:rPr>
              <w:fldChar w:fldCharType="separate"/>
            </w:r>
            <w:r w:rsidR="00141EA0">
              <w:rPr>
                <w:noProof/>
                <w:webHidden/>
              </w:rPr>
              <w:t>13</w:t>
            </w:r>
            <w:r w:rsidR="00141EA0">
              <w:rPr>
                <w:noProof/>
                <w:webHidden/>
              </w:rPr>
              <w:fldChar w:fldCharType="end"/>
            </w:r>
          </w:hyperlink>
        </w:p>
        <w:p w14:paraId="39FBBC23" w14:textId="6ABCE22E" w:rsidR="00141EA0" w:rsidRDefault="004A77F3">
          <w:pPr>
            <w:pStyle w:val="TOC3"/>
            <w:tabs>
              <w:tab w:val="right" w:leader="dot" w:pos="10456"/>
            </w:tabs>
            <w:rPr>
              <w:rFonts w:eastAsiaTheme="minorEastAsia"/>
              <w:noProof/>
              <w:lang w:eastAsia="en-GB"/>
            </w:rPr>
          </w:pPr>
          <w:hyperlink w:anchor="_Toc169859066" w:history="1">
            <w:r w:rsidR="00141EA0" w:rsidRPr="00413645">
              <w:rPr>
                <w:rStyle w:val="Hyperlink"/>
                <w:noProof/>
              </w:rPr>
              <w:t>4.2.1.1 Set Up Robotic Workflow</w:t>
            </w:r>
            <w:r w:rsidR="00141EA0">
              <w:rPr>
                <w:noProof/>
                <w:webHidden/>
              </w:rPr>
              <w:tab/>
            </w:r>
            <w:r w:rsidR="00141EA0">
              <w:rPr>
                <w:noProof/>
                <w:webHidden/>
              </w:rPr>
              <w:fldChar w:fldCharType="begin"/>
            </w:r>
            <w:r w:rsidR="00141EA0">
              <w:rPr>
                <w:noProof/>
                <w:webHidden/>
              </w:rPr>
              <w:instrText xml:space="preserve"> PAGEREF _Toc169859066 \h </w:instrText>
            </w:r>
            <w:r w:rsidR="00141EA0">
              <w:rPr>
                <w:noProof/>
                <w:webHidden/>
              </w:rPr>
            </w:r>
            <w:r w:rsidR="00141EA0">
              <w:rPr>
                <w:noProof/>
                <w:webHidden/>
              </w:rPr>
              <w:fldChar w:fldCharType="separate"/>
            </w:r>
            <w:r w:rsidR="00141EA0">
              <w:rPr>
                <w:noProof/>
                <w:webHidden/>
              </w:rPr>
              <w:t>15</w:t>
            </w:r>
            <w:r w:rsidR="00141EA0">
              <w:rPr>
                <w:noProof/>
                <w:webHidden/>
              </w:rPr>
              <w:fldChar w:fldCharType="end"/>
            </w:r>
          </w:hyperlink>
        </w:p>
        <w:p w14:paraId="096D604A" w14:textId="66B82781" w:rsidR="00141EA0" w:rsidRDefault="004A77F3">
          <w:pPr>
            <w:pStyle w:val="TOC3"/>
            <w:tabs>
              <w:tab w:val="right" w:leader="dot" w:pos="10456"/>
            </w:tabs>
            <w:rPr>
              <w:rFonts w:eastAsiaTheme="minorEastAsia"/>
              <w:noProof/>
              <w:lang w:eastAsia="en-GB"/>
            </w:rPr>
          </w:pPr>
          <w:hyperlink w:anchor="_Toc169859067" w:history="1">
            <w:r w:rsidR="00141EA0" w:rsidRPr="00413645">
              <w:rPr>
                <w:rStyle w:val="Hyperlink"/>
                <w:noProof/>
              </w:rPr>
              <w:t>4.2.1.2 Synthesis and Analysis of the Selected Space</w:t>
            </w:r>
            <w:r w:rsidR="00141EA0">
              <w:rPr>
                <w:noProof/>
                <w:webHidden/>
              </w:rPr>
              <w:tab/>
            </w:r>
            <w:r w:rsidR="00141EA0">
              <w:rPr>
                <w:noProof/>
                <w:webHidden/>
              </w:rPr>
              <w:fldChar w:fldCharType="begin"/>
            </w:r>
            <w:r w:rsidR="00141EA0">
              <w:rPr>
                <w:noProof/>
                <w:webHidden/>
              </w:rPr>
              <w:instrText xml:space="preserve"> PAGEREF _Toc169859067 \h </w:instrText>
            </w:r>
            <w:r w:rsidR="00141EA0">
              <w:rPr>
                <w:noProof/>
                <w:webHidden/>
              </w:rPr>
            </w:r>
            <w:r w:rsidR="00141EA0">
              <w:rPr>
                <w:noProof/>
                <w:webHidden/>
              </w:rPr>
              <w:fldChar w:fldCharType="separate"/>
            </w:r>
            <w:r w:rsidR="00141EA0">
              <w:rPr>
                <w:noProof/>
                <w:webHidden/>
              </w:rPr>
              <w:t>19</w:t>
            </w:r>
            <w:r w:rsidR="00141EA0">
              <w:rPr>
                <w:noProof/>
                <w:webHidden/>
              </w:rPr>
              <w:fldChar w:fldCharType="end"/>
            </w:r>
          </w:hyperlink>
        </w:p>
        <w:p w14:paraId="4413A018" w14:textId="1CEA7A80" w:rsidR="00141EA0" w:rsidRDefault="004A77F3">
          <w:pPr>
            <w:pStyle w:val="TOC3"/>
            <w:tabs>
              <w:tab w:val="right" w:leader="dot" w:pos="10456"/>
            </w:tabs>
            <w:rPr>
              <w:rFonts w:eastAsiaTheme="minorEastAsia"/>
              <w:noProof/>
              <w:lang w:eastAsia="en-GB"/>
            </w:rPr>
          </w:pPr>
          <w:hyperlink w:anchor="_Toc169859068" w:history="1">
            <w:r w:rsidR="00141EA0" w:rsidRPr="00413645">
              <w:rPr>
                <w:rStyle w:val="Hyperlink"/>
                <w:noProof/>
              </w:rPr>
              <w:t>4.2.2 Set Up Decision Maker</w:t>
            </w:r>
            <w:r w:rsidR="00141EA0">
              <w:rPr>
                <w:noProof/>
                <w:webHidden/>
              </w:rPr>
              <w:tab/>
            </w:r>
            <w:r w:rsidR="00141EA0">
              <w:rPr>
                <w:noProof/>
                <w:webHidden/>
              </w:rPr>
              <w:fldChar w:fldCharType="begin"/>
            </w:r>
            <w:r w:rsidR="00141EA0">
              <w:rPr>
                <w:noProof/>
                <w:webHidden/>
              </w:rPr>
              <w:instrText xml:space="preserve"> PAGEREF _Toc169859068 \h </w:instrText>
            </w:r>
            <w:r w:rsidR="00141EA0">
              <w:rPr>
                <w:noProof/>
                <w:webHidden/>
              </w:rPr>
            </w:r>
            <w:r w:rsidR="00141EA0">
              <w:rPr>
                <w:noProof/>
                <w:webHidden/>
              </w:rPr>
              <w:fldChar w:fldCharType="separate"/>
            </w:r>
            <w:r w:rsidR="00141EA0">
              <w:rPr>
                <w:noProof/>
                <w:webHidden/>
              </w:rPr>
              <w:t>21</w:t>
            </w:r>
            <w:r w:rsidR="00141EA0">
              <w:rPr>
                <w:noProof/>
                <w:webHidden/>
              </w:rPr>
              <w:fldChar w:fldCharType="end"/>
            </w:r>
          </w:hyperlink>
        </w:p>
        <w:p w14:paraId="3FF18ED0" w14:textId="165FD1D6" w:rsidR="00141EA0" w:rsidRDefault="004A77F3">
          <w:pPr>
            <w:pStyle w:val="TOC3"/>
            <w:tabs>
              <w:tab w:val="right" w:leader="dot" w:pos="10456"/>
            </w:tabs>
            <w:rPr>
              <w:rFonts w:eastAsiaTheme="minorEastAsia"/>
              <w:noProof/>
              <w:lang w:eastAsia="en-GB"/>
            </w:rPr>
          </w:pPr>
          <w:hyperlink w:anchor="_Toc169859069" w:history="1">
            <w:r w:rsidR="00141EA0" w:rsidRPr="00413645">
              <w:rPr>
                <w:rStyle w:val="Hyperlink"/>
                <w:noProof/>
              </w:rPr>
              <w:t>4.2.3 Label Acquired Reactions</w:t>
            </w:r>
            <w:r w:rsidR="00141EA0">
              <w:rPr>
                <w:noProof/>
                <w:webHidden/>
              </w:rPr>
              <w:tab/>
            </w:r>
            <w:r w:rsidR="00141EA0">
              <w:rPr>
                <w:noProof/>
                <w:webHidden/>
              </w:rPr>
              <w:fldChar w:fldCharType="begin"/>
            </w:r>
            <w:r w:rsidR="00141EA0">
              <w:rPr>
                <w:noProof/>
                <w:webHidden/>
              </w:rPr>
              <w:instrText xml:space="preserve"> PAGEREF _Toc169859069 \h </w:instrText>
            </w:r>
            <w:r w:rsidR="00141EA0">
              <w:rPr>
                <w:noProof/>
                <w:webHidden/>
              </w:rPr>
            </w:r>
            <w:r w:rsidR="00141EA0">
              <w:rPr>
                <w:noProof/>
                <w:webHidden/>
              </w:rPr>
              <w:fldChar w:fldCharType="separate"/>
            </w:r>
            <w:r w:rsidR="00141EA0">
              <w:rPr>
                <w:noProof/>
                <w:webHidden/>
              </w:rPr>
              <w:t>23</w:t>
            </w:r>
            <w:r w:rsidR="00141EA0">
              <w:rPr>
                <w:noProof/>
                <w:webHidden/>
              </w:rPr>
              <w:fldChar w:fldCharType="end"/>
            </w:r>
          </w:hyperlink>
        </w:p>
        <w:p w14:paraId="31009017" w14:textId="7E4382FD" w:rsidR="00141EA0" w:rsidRDefault="004A77F3">
          <w:pPr>
            <w:pStyle w:val="TOC2"/>
            <w:tabs>
              <w:tab w:val="right" w:leader="dot" w:pos="10456"/>
            </w:tabs>
            <w:rPr>
              <w:rFonts w:eastAsiaTheme="minorEastAsia"/>
              <w:noProof/>
              <w:lang w:eastAsia="en-GB"/>
            </w:rPr>
          </w:pPr>
          <w:hyperlink w:anchor="_Toc169859070" w:history="1">
            <w:r w:rsidR="00141EA0" w:rsidRPr="00413645">
              <w:rPr>
                <w:rStyle w:val="Hyperlink"/>
                <w:noProof/>
              </w:rPr>
              <w:t>5.0 Dataset Exploration</w:t>
            </w:r>
            <w:r w:rsidR="00141EA0">
              <w:rPr>
                <w:noProof/>
                <w:webHidden/>
              </w:rPr>
              <w:tab/>
            </w:r>
            <w:r w:rsidR="00141EA0">
              <w:rPr>
                <w:noProof/>
                <w:webHidden/>
              </w:rPr>
              <w:fldChar w:fldCharType="begin"/>
            </w:r>
            <w:r w:rsidR="00141EA0">
              <w:rPr>
                <w:noProof/>
                <w:webHidden/>
              </w:rPr>
              <w:instrText xml:space="preserve"> PAGEREF _Toc169859070 \h </w:instrText>
            </w:r>
            <w:r w:rsidR="00141EA0">
              <w:rPr>
                <w:noProof/>
                <w:webHidden/>
              </w:rPr>
            </w:r>
            <w:r w:rsidR="00141EA0">
              <w:rPr>
                <w:noProof/>
                <w:webHidden/>
              </w:rPr>
              <w:fldChar w:fldCharType="separate"/>
            </w:r>
            <w:r w:rsidR="00141EA0">
              <w:rPr>
                <w:noProof/>
                <w:webHidden/>
              </w:rPr>
              <w:t>24</w:t>
            </w:r>
            <w:r w:rsidR="00141EA0">
              <w:rPr>
                <w:noProof/>
                <w:webHidden/>
              </w:rPr>
              <w:fldChar w:fldCharType="end"/>
            </w:r>
          </w:hyperlink>
        </w:p>
        <w:p w14:paraId="7DA4839D" w14:textId="55411487" w:rsidR="00141EA0" w:rsidRDefault="004A77F3">
          <w:pPr>
            <w:pStyle w:val="TOC2"/>
            <w:tabs>
              <w:tab w:val="right" w:leader="dot" w:pos="10456"/>
            </w:tabs>
            <w:rPr>
              <w:rFonts w:eastAsiaTheme="minorEastAsia"/>
              <w:noProof/>
              <w:lang w:eastAsia="en-GB"/>
            </w:rPr>
          </w:pPr>
          <w:hyperlink w:anchor="_Toc169859071" w:history="1">
            <w:r w:rsidR="00141EA0" w:rsidRPr="00413645">
              <w:rPr>
                <w:rStyle w:val="Hyperlink"/>
                <w:noProof/>
              </w:rPr>
              <w:t>References</w:t>
            </w:r>
            <w:r w:rsidR="00141EA0">
              <w:rPr>
                <w:noProof/>
                <w:webHidden/>
              </w:rPr>
              <w:tab/>
            </w:r>
            <w:r w:rsidR="00141EA0">
              <w:rPr>
                <w:noProof/>
                <w:webHidden/>
              </w:rPr>
              <w:fldChar w:fldCharType="begin"/>
            </w:r>
            <w:r w:rsidR="00141EA0">
              <w:rPr>
                <w:noProof/>
                <w:webHidden/>
              </w:rPr>
              <w:instrText xml:space="preserve"> PAGEREF _Toc169859071 \h </w:instrText>
            </w:r>
            <w:r w:rsidR="00141EA0">
              <w:rPr>
                <w:noProof/>
                <w:webHidden/>
              </w:rPr>
            </w:r>
            <w:r w:rsidR="00141EA0">
              <w:rPr>
                <w:noProof/>
                <w:webHidden/>
              </w:rPr>
              <w:fldChar w:fldCharType="separate"/>
            </w:r>
            <w:r w:rsidR="00141EA0">
              <w:rPr>
                <w:noProof/>
                <w:webHidden/>
              </w:rPr>
              <w:t>24</w:t>
            </w:r>
            <w:r w:rsidR="00141EA0">
              <w:rPr>
                <w:noProof/>
                <w:webHidden/>
              </w:rPr>
              <w:fldChar w:fldCharType="end"/>
            </w:r>
          </w:hyperlink>
        </w:p>
        <w:p w14:paraId="2B5A2642" w14:textId="4582E015" w:rsidR="00141EA0" w:rsidRDefault="004A77F3">
          <w:pPr>
            <w:pStyle w:val="TOC1"/>
            <w:tabs>
              <w:tab w:val="right" w:leader="dot" w:pos="10456"/>
            </w:tabs>
            <w:rPr>
              <w:rFonts w:eastAsiaTheme="minorEastAsia"/>
              <w:noProof/>
              <w:lang w:eastAsia="en-GB"/>
            </w:rPr>
          </w:pPr>
          <w:hyperlink w:anchor="_Toc169859072" w:history="1">
            <w:r w:rsidR="00141EA0" w:rsidRPr="00413645">
              <w:rPr>
                <w:rStyle w:val="Hyperlink"/>
                <w:noProof/>
              </w:rPr>
              <w:t>Supplementary Information</w:t>
            </w:r>
            <w:r w:rsidR="00141EA0">
              <w:rPr>
                <w:noProof/>
                <w:webHidden/>
              </w:rPr>
              <w:tab/>
            </w:r>
            <w:r w:rsidR="00141EA0">
              <w:rPr>
                <w:noProof/>
                <w:webHidden/>
              </w:rPr>
              <w:fldChar w:fldCharType="begin"/>
            </w:r>
            <w:r w:rsidR="00141EA0">
              <w:rPr>
                <w:noProof/>
                <w:webHidden/>
              </w:rPr>
              <w:instrText xml:space="preserve"> PAGEREF _Toc169859072 \h </w:instrText>
            </w:r>
            <w:r w:rsidR="00141EA0">
              <w:rPr>
                <w:noProof/>
                <w:webHidden/>
              </w:rPr>
            </w:r>
            <w:r w:rsidR="00141EA0">
              <w:rPr>
                <w:noProof/>
                <w:webHidden/>
              </w:rPr>
              <w:fldChar w:fldCharType="separate"/>
            </w:r>
            <w:r w:rsidR="00141EA0">
              <w:rPr>
                <w:noProof/>
                <w:webHidden/>
              </w:rPr>
              <w:t>26</w:t>
            </w:r>
            <w:r w:rsidR="00141EA0">
              <w:rPr>
                <w:noProof/>
                <w:webHidden/>
              </w:rPr>
              <w:fldChar w:fldCharType="end"/>
            </w:r>
          </w:hyperlink>
        </w:p>
        <w:p w14:paraId="6F43AB41" w14:textId="5DE5C67F" w:rsidR="00174398" w:rsidRDefault="00174398" w:rsidP="00174398">
          <w:r>
            <w:rPr>
              <w:b/>
              <w:bCs/>
              <w:noProof/>
            </w:rPr>
            <w:fldChar w:fldCharType="end"/>
          </w:r>
        </w:p>
      </w:sdtContent>
    </w:sdt>
    <w:p w14:paraId="1722CCBF" w14:textId="5CD4EAE1" w:rsidR="00272741" w:rsidRDefault="00272741" w:rsidP="00272741">
      <w:pPr>
        <w:pStyle w:val="Heading1"/>
      </w:pPr>
      <w:bookmarkStart w:id="0" w:name="_Toc169859047"/>
      <w:r>
        <w:t>Outline:</w:t>
      </w:r>
      <w:bookmarkEnd w:id="0"/>
    </w:p>
    <w:p w14:paraId="441F9EE5" w14:textId="33C09DEC" w:rsidR="00200D6E" w:rsidRDefault="00200D6E" w:rsidP="00200D6E"/>
    <w:p w14:paraId="0C5960FF" w14:textId="5702BAE8" w:rsidR="003D345B" w:rsidRPr="00D41FAD" w:rsidRDefault="003D345B" w:rsidP="00272741">
      <w:pPr>
        <w:pStyle w:val="ListParagraph"/>
        <w:numPr>
          <w:ilvl w:val="0"/>
          <w:numId w:val="2"/>
        </w:numPr>
        <w:rPr>
          <w:color w:val="FF0000"/>
        </w:rPr>
      </w:pPr>
      <w:r w:rsidRPr="00D41FAD">
        <w:rPr>
          <w:color w:val="FF0000"/>
        </w:rPr>
        <w:t>Hypothesis: it is possible to learn new chemistry from a robotic ML platform.</w:t>
      </w:r>
    </w:p>
    <w:p w14:paraId="05F0A799" w14:textId="49C1013D" w:rsidR="00272741" w:rsidRPr="00D41FAD" w:rsidRDefault="00272741" w:rsidP="00272741">
      <w:pPr>
        <w:pStyle w:val="ListParagraph"/>
        <w:numPr>
          <w:ilvl w:val="0"/>
          <w:numId w:val="2"/>
        </w:numPr>
        <w:rPr>
          <w:color w:val="FF0000"/>
        </w:rPr>
      </w:pPr>
      <w:r w:rsidRPr="00D41FAD">
        <w:rPr>
          <w:color w:val="FF0000"/>
        </w:rPr>
        <w:t>Definition of chemistry and how it defines the search space.</w:t>
      </w:r>
    </w:p>
    <w:p w14:paraId="450E4DEE" w14:textId="63E7FF6C" w:rsidR="00272741" w:rsidRPr="00D41FAD" w:rsidRDefault="00272741" w:rsidP="00272741">
      <w:pPr>
        <w:pStyle w:val="ListParagraph"/>
        <w:numPr>
          <w:ilvl w:val="0"/>
          <w:numId w:val="2"/>
        </w:numPr>
        <w:rPr>
          <w:color w:val="FF0000"/>
        </w:rPr>
      </w:pPr>
      <w:r w:rsidRPr="00D41FAD">
        <w:rPr>
          <w:color w:val="FF0000"/>
        </w:rPr>
        <w:t>Removal of bias from sampling all combination reactions.</w:t>
      </w:r>
    </w:p>
    <w:p w14:paraId="563EC0E7" w14:textId="21ED7CFE" w:rsidR="00272741" w:rsidRPr="00D41FAD" w:rsidRDefault="00272741" w:rsidP="00272741">
      <w:pPr>
        <w:pStyle w:val="ListParagraph"/>
        <w:numPr>
          <w:ilvl w:val="0"/>
          <w:numId w:val="2"/>
        </w:numPr>
        <w:rPr>
          <w:color w:val="FF0000"/>
        </w:rPr>
      </w:pPr>
      <w:r w:rsidRPr="00D41FAD">
        <w:rPr>
          <w:color w:val="FF0000"/>
        </w:rPr>
        <w:t xml:space="preserve">Bias of decision maker for single, discrete, </w:t>
      </w:r>
      <w:r w:rsidR="003D345B" w:rsidRPr="00D41FAD">
        <w:rPr>
          <w:color w:val="FF0000"/>
        </w:rPr>
        <w:t>diamagnetic</w:t>
      </w:r>
      <w:r w:rsidRPr="00D41FAD">
        <w:rPr>
          <w:color w:val="FF0000"/>
        </w:rPr>
        <w:t xml:space="preserve"> supramolecular structures</w:t>
      </w:r>
      <w:r w:rsidR="003D345B" w:rsidRPr="00D41FAD">
        <w:rPr>
          <w:color w:val="FF0000"/>
        </w:rPr>
        <w:t>.</w:t>
      </w:r>
    </w:p>
    <w:p w14:paraId="2EE0EE8C" w14:textId="1A7B3EFE" w:rsidR="003D345B" w:rsidRPr="00D41FAD" w:rsidRDefault="003D345B" w:rsidP="00272741">
      <w:pPr>
        <w:pStyle w:val="ListParagraph"/>
        <w:numPr>
          <w:ilvl w:val="0"/>
          <w:numId w:val="2"/>
        </w:numPr>
        <w:rPr>
          <w:color w:val="FF0000"/>
        </w:rPr>
      </w:pPr>
      <w:r w:rsidRPr="00D41FAD">
        <w:rPr>
          <w:color w:val="FF0000"/>
        </w:rPr>
        <w:t>Add reagents used for generation of sample space.</w:t>
      </w:r>
    </w:p>
    <w:p w14:paraId="052C560B" w14:textId="021A4084" w:rsidR="003D345B" w:rsidRPr="00D41FAD" w:rsidRDefault="003D345B" w:rsidP="00272741">
      <w:pPr>
        <w:pStyle w:val="ListParagraph"/>
        <w:numPr>
          <w:ilvl w:val="0"/>
          <w:numId w:val="2"/>
        </w:numPr>
        <w:rPr>
          <w:color w:val="FF0000"/>
        </w:rPr>
      </w:pPr>
      <w:r w:rsidRPr="00D41FAD">
        <w:rPr>
          <w:color w:val="FF0000"/>
        </w:rPr>
        <w:t xml:space="preserve">The choice of reagents </w:t>
      </w:r>
      <w:proofErr w:type="gramStart"/>
      <w:r w:rsidRPr="00D41FAD">
        <w:rPr>
          <w:color w:val="FF0000"/>
        </w:rPr>
        <w:t>were</w:t>
      </w:r>
      <w:proofErr w:type="gramEnd"/>
      <w:r w:rsidRPr="00D41FAD">
        <w:rPr>
          <w:color w:val="FF0000"/>
        </w:rPr>
        <w:t xml:space="preserve"> based on: bite angle, rigidity, aromaticity, chirality, </w:t>
      </w:r>
      <w:proofErr w:type="spellStart"/>
      <w:r w:rsidRPr="00D41FAD">
        <w:rPr>
          <w:color w:val="FF0000"/>
        </w:rPr>
        <w:t>sterics</w:t>
      </w:r>
      <w:proofErr w:type="spellEnd"/>
      <w:r w:rsidRPr="00D41FAD">
        <w:rPr>
          <w:color w:val="FF0000"/>
        </w:rPr>
        <w:t>, metal valency, and metal size.</w:t>
      </w:r>
    </w:p>
    <w:p w14:paraId="068025C2" w14:textId="77777777" w:rsidR="003D345B" w:rsidRPr="00D41FAD" w:rsidRDefault="003D345B" w:rsidP="003D345B">
      <w:pPr>
        <w:pStyle w:val="ListParagraph"/>
        <w:numPr>
          <w:ilvl w:val="0"/>
          <w:numId w:val="2"/>
        </w:numPr>
        <w:rPr>
          <w:color w:val="FF0000"/>
        </w:rPr>
      </w:pPr>
      <w:r w:rsidRPr="00D41FAD">
        <w:rPr>
          <w:color w:val="FF0000"/>
        </w:rPr>
        <w:t>Strength of using ML systems: analysis of huge amounts of data and come to unintuitive decisions.</w:t>
      </w:r>
    </w:p>
    <w:p w14:paraId="405902FB" w14:textId="77777777" w:rsidR="003D345B" w:rsidRPr="00D41FAD" w:rsidRDefault="003D345B" w:rsidP="003D345B">
      <w:pPr>
        <w:pStyle w:val="ListParagraph"/>
        <w:numPr>
          <w:ilvl w:val="0"/>
          <w:numId w:val="2"/>
        </w:numPr>
        <w:rPr>
          <w:color w:val="FF0000"/>
        </w:rPr>
      </w:pPr>
      <w:r w:rsidRPr="00D41FAD">
        <w:rPr>
          <w:color w:val="FF0000"/>
        </w:rPr>
        <w:lastRenderedPageBreak/>
        <w:t>Supramolecular chemistry is chosen due to its combinatorics, complexity, easy reaction conidiations to automate, reactions being in equilibrium make single discrete species making it easier to be analysed by NMR.</w:t>
      </w:r>
    </w:p>
    <w:p w14:paraId="2D27E4FB" w14:textId="023FA0C5" w:rsidR="00272741" w:rsidRPr="00D41FAD" w:rsidRDefault="003D345B" w:rsidP="003D345B">
      <w:pPr>
        <w:pStyle w:val="ListParagraph"/>
        <w:numPr>
          <w:ilvl w:val="0"/>
          <w:numId w:val="2"/>
        </w:numPr>
        <w:rPr>
          <w:color w:val="FF0000"/>
        </w:rPr>
      </w:pPr>
      <w:r w:rsidRPr="00D41FAD">
        <w:rPr>
          <w:color w:val="FF0000"/>
        </w:rPr>
        <w:t xml:space="preserve">The advantage of automation comes with its organisation, (and a bit of saving human effort). Humans get tired and bored and will therefore mess up making up tens of different reactions. Robotic platforms do not have this issue and </w:t>
      </w:r>
      <w:r w:rsidR="009D1D19" w:rsidRPr="00D41FAD">
        <w:rPr>
          <w:color w:val="FF0000"/>
        </w:rPr>
        <w:t>follow steps to the dot.</w:t>
      </w:r>
    </w:p>
    <w:p w14:paraId="5A8673E1" w14:textId="12804E5B" w:rsidR="009D1D19" w:rsidRPr="00D41FAD" w:rsidRDefault="009D1D19" w:rsidP="009D1D19">
      <w:pPr>
        <w:pStyle w:val="ListParagraph"/>
        <w:numPr>
          <w:ilvl w:val="0"/>
          <w:numId w:val="2"/>
        </w:numPr>
        <w:rPr>
          <w:color w:val="FF0000"/>
        </w:rPr>
      </w:pPr>
      <w:r w:rsidRPr="00D41FAD">
        <w:rPr>
          <w:color w:val="FF0000"/>
        </w:rPr>
        <w:t>The choice of features for model.</w:t>
      </w:r>
    </w:p>
    <w:p w14:paraId="5F4AB526" w14:textId="7CFA1D89" w:rsidR="009D1D19" w:rsidRPr="00D41FAD" w:rsidRDefault="009D1D19" w:rsidP="009D1D19">
      <w:pPr>
        <w:pStyle w:val="ListParagraph"/>
        <w:numPr>
          <w:ilvl w:val="0"/>
          <w:numId w:val="2"/>
        </w:numPr>
        <w:rPr>
          <w:color w:val="FF0000"/>
        </w:rPr>
      </w:pPr>
      <w:r w:rsidRPr="00D41FAD">
        <w:rPr>
          <w:color w:val="FF0000"/>
        </w:rPr>
        <w:t>What is SHAPS and how can it be used for inference (if smiles representations are used, SHAPS will highlight what part of the molecule has the greatest say in prediction).</w:t>
      </w:r>
    </w:p>
    <w:p w14:paraId="631F6E6E" w14:textId="61AFD4AA" w:rsidR="009D1D19" w:rsidRPr="00D41FAD" w:rsidRDefault="009D1D19" w:rsidP="009D1D19">
      <w:pPr>
        <w:pStyle w:val="ListParagraph"/>
        <w:numPr>
          <w:ilvl w:val="0"/>
          <w:numId w:val="2"/>
        </w:numPr>
        <w:rPr>
          <w:color w:val="FF0000"/>
        </w:rPr>
      </w:pPr>
      <w:r w:rsidRPr="00D41FAD">
        <w:rPr>
          <w:color w:val="FF0000"/>
        </w:rPr>
        <w:t>The physical setup of the platform.</w:t>
      </w:r>
    </w:p>
    <w:p w14:paraId="10F8F9A6" w14:textId="3E880BEA" w:rsidR="009D1D19" w:rsidRDefault="009D1D19" w:rsidP="009D1D19">
      <w:pPr>
        <w:pStyle w:val="ListParagraph"/>
        <w:numPr>
          <w:ilvl w:val="0"/>
          <w:numId w:val="2"/>
        </w:numPr>
        <w:rPr>
          <w:color w:val="FF0000"/>
        </w:rPr>
      </w:pPr>
      <w:r w:rsidRPr="00D41FAD">
        <w:rPr>
          <w:color w:val="FF0000"/>
        </w:rPr>
        <w:t>How the workflow operates.</w:t>
      </w:r>
    </w:p>
    <w:p w14:paraId="043DF517" w14:textId="05216638" w:rsidR="00056B18" w:rsidRDefault="00A661D3" w:rsidP="009D1D19">
      <w:pPr>
        <w:pStyle w:val="ListParagraph"/>
        <w:numPr>
          <w:ilvl w:val="0"/>
          <w:numId w:val="2"/>
        </w:numPr>
        <w:rPr>
          <w:color w:val="FF0000"/>
        </w:rPr>
      </w:pPr>
      <w:r>
        <w:rPr>
          <w:color w:val="FF0000"/>
        </w:rPr>
        <w:t xml:space="preserve">Discovery of Novel structures via a more reasoning approach. If this proof of concept works, the paper would not only have provided insights into the chemistry, but to the fact that ML can </w:t>
      </w:r>
      <w:proofErr w:type="spellStart"/>
      <w:r>
        <w:rPr>
          <w:color w:val="FF0000"/>
        </w:rPr>
        <w:t>infact</w:t>
      </w:r>
      <w:proofErr w:type="spellEnd"/>
      <w:r>
        <w:rPr>
          <w:color w:val="FF0000"/>
        </w:rPr>
        <w:t xml:space="preserve"> learn chemical rules. The ML can then be trained on a subset of the combination space, and then predict chemical structures for the remainder. This allows for the discovery of novel compounds without </w:t>
      </w:r>
      <w:proofErr w:type="spellStart"/>
      <w:r>
        <w:rPr>
          <w:color w:val="FF0000"/>
        </w:rPr>
        <w:t>neccasrly</w:t>
      </w:r>
      <w:proofErr w:type="spellEnd"/>
      <w:r>
        <w:rPr>
          <w:color w:val="FF0000"/>
        </w:rPr>
        <w:t xml:space="preserve"> having to carry out reactions. </w:t>
      </w:r>
    </w:p>
    <w:p w14:paraId="6D5B333B" w14:textId="441B9635" w:rsidR="00191F9D" w:rsidRPr="00D41FAD" w:rsidRDefault="00191F9D" w:rsidP="009D1D19">
      <w:pPr>
        <w:pStyle w:val="ListParagraph"/>
        <w:numPr>
          <w:ilvl w:val="0"/>
          <w:numId w:val="2"/>
        </w:numPr>
        <w:rPr>
          <w:color w:val="FF0000"/>
        </w:rPr>
      </w:pPr>
      <w:r>
        <w:rPr>
          <w:color w:val="FF0000"/>
        </w:rPr>
        <w:t xml:space="preserve">Robotic platforms allow for the standardisation of reactions, helping bridge the information gap present in </w:t>
      </w:r>
      <w:proofErr w:type="spellStart"/>
      <w:r>
        <w:rPr>
          <w:color w:val="FF0000"/>
        </w:rPr>
        <w:t>todays</w:t>
      </w:r>
      <w:proofErr w:type="spellEnd"/>
      <w:r>
        <w:rPr>
          <w:color w:val="FF0000"/>
        </w:rPr>
        <w:t xml:space="preserve"> research</w:t>
      </w:r>
      <w:r>
        <w:rPr>
          <w:color w:val="FF0000"/>
        </w:rPr>
        <w:fldChar w:fldCharType="begin"/>
      </w:r>
      <w:r>
        <w:rPr>
          <w:color w:val="FF0000"/>
        </w:rPr>
        <w:instrText xml:space="preserve"> ADDIN ZOTERO_ITEM CSL_CITATION {"citationID":"SvjcEe5M","properties":{"formattedCitation":"\\super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Pr>
          <w:color w:val="FF0000"/>
        </w:rPr>
        <w:fldChar w:fldCharType="separate"/>
      </w:r>
      <w:r w:rsidRPr="00191F9D">
        <w:rPr>
          <w:rFonts w:ascii="Calibri" w:hAnsi="Calibri" w:cs="Calibri"/>
          <w:szCs w:val="24"/>
          <w:vertAlign w:val="superscript"/>
        </w:rPr>
        <w:t>1</w:t>
      </w:r>
      <w:r>
        <w:rPr>
          <w:color w:val="FF0000"/>
        </w:rPr>
        <w:fldChar w:fldCharType="end"/>
      </w:r>
      <w:r>
        <w:rPr>
          <w:color w:val="FF0000"/>
        </w:rPr>
        <w:t>.</w:t>
      </w:r>
    </w:p>
    <w:p w14:paraId="7EE2D00C" w14:textId="2DED75D8" w:rsidR="00200D6E" w:rsidRDefault="00200D6E" w:rsidP="00200D6E"/>
    <w:p w14:paraId="09CEAA40" w14:textId="46C3771C" w:rsidR="00200D6E" w:rsidRDefault="00200D6E" w:rsidP="00200D6E">
      <w:pPr>
        <w:pStyle w:val="Heading1"/>
      </w:pPr>
      <w:bookmarkStart w:id="1" w:name="_Toc169859048"/>
      <w:r>
        <w:t>Organised Outline</w:t>
      </w:r>
      <w:bookmarkEnd w:id="1"/>
    </w:p>
    <w:p w14:paraId="1B70A6B1" w14:textId="607A4D54" w:rsidR="00D41FAD" w:rsidRDefault="00D41FAD" w:rsidP="00D41FAD">
      <w:r>
        <w:t xml:space="preserve">1) </w:t>
      </w:r>
      <w:r w:rsidR="00200D6E">
        <w:t>Introduction:</w:t>
      </w:r>
    </w:p>
    <w:p w14:paraId="54095FED" w14:textId="126C66DF" w:rsidR="00D41FAD" w:rsidRDefault="00D41FAD" w:rsidP="00D41FAD">
      <w:pPr>
        <w:pStyle w:val="ListParagraph"/>
        <w:numPr>
          <w:ilvl w:val="0"/>
          <w:numId w:val="2"/>
        </w:numPr>
      </w:pPr>
      <w:r>
        <w:t xml:space="preserve">Hypothesis: it is possible to learn new chemistry from a robotic ML platform. </w:t>
      </w:r>
    </w:p>
    <w:p w14:paraId="6F1CE248" w14:textId="77777777" w:rsidR="00D41FAD" w:rsidRDefault="00D41FAD" w:rsidP="00D41FAD">
      <w:pPr>
        <w:pStyle w:val="ListParagraph"/>
        <w:numPr>
          <w:ilvl w:val="0"/>
          <w:numId w:val="2"/>
        </w:numPr>
      </w:pPr>
      <w:r>
        <w:t>Removal of bias from sampling all combination reactions.</w:t>
      </w:r>
    </w:p>
    <w:p w14:paraId="0D7A24A3" w14:textId="77777777" w:rsidR="00D41FAD" w:rsidRDefault="00D41FAD" w:rsidP="00D41FAD">
      <w:pPr>
        <w:pStyle w:val="ListParagraph"/>
        <w:numPr>
          <w:ilvl w:val="0"/>
          <w:numId w:val="2"/>
        </w:numPr>
      </w:pPr>
      <w:r>
        <w:t>Strength of using ML systems: analysis of huge amounts of data and come to unintuitive decisions.</w:t>
      </w:r>
    </w:p>
    <w:p w14:paraId="52A3ABD9" w14:textId="21DD70A1" w:rsidR="00D41FAD" w:rsidRDefault="00D41FAD" w:rsidP="00D41FAD">
      <w:pPr>
        <w:pStyle w:val="ListParagraph"/>
        <w:numPr>
          <w:ilvl w:val="0"/>
          <w:numId w:val="2"/>
        </w:numPr>
      </w:pPr>
      <w:r>
        <w:t>Supramolecular chemistry is chosen due to its combinatorics, complexity, easy reaction conidiations to automate, reactions being in equilibrium make single discrete species making it easier to be analysed by NMR.</w:t>
      </w:r>
    </w:p>
    <w:p w14:paraId="117FCBC2" w14:textId="77777777" w:rsidR="00D41FAD" w:rsidRPr="00A661D3" w:rsidRDefault="00D41FAD" w:rsidP="00D41FAD">
      <w:pPr>
        <w:pStyle w:val="ListParagraph"/>
        <w:numPr>
          <w:ilvl w:val="0"/>
          <w:numId w:val="2"/>
        </w:numPr>
      </w:pPr>
      <w:r>
        <w:t xml:space="preserve">The advantage of automation comes with its organisation, (and a bit of saving human effort). Humans get tired and bored and will therefore mess up making up tens of different reactions. Robotic platforms do not have this issue and follow steps </w:t>
      </w:r>
      <w:r w:rsidRPr="00A661D3">
        <w:t>to the dot.</w:t>
      </w:r>
    </w:p>
    <w:p w14:paraId="47368457" w14:textId="430E8FEC" w:rsidR="00D41FAD" w:rsidRPr="00A661D3" w:rsidRDefault="00A661D3" w:rsidP="00D41FAD">
      <w:pPr>
        <w:pStyle w:val="ListParagraph"/>
        <w:numPr>
          <w:ilvl w:val="0"/>
          <w:numId w:val="2"/>
        </w:numPr>
      </w:pPr>
      <w:r w:rsidRPr="00A661D3">
        <w:t xml:space="preserve">Discovery of Novel structures via a more reasoning approach. If this proof of concept works, the paper would not only have provided insights into the chemistry, but to the fact that ML can </w:t>
      </w:r>
      <w:proofErr w:type="spellStart"/>
      <w:r w:rsidRPr="00A661D3">
        <w:t>infact</w:t>
      </w:r>
      <w:proofErr w:type="spellEnd"/>
      <w:r w:rsidRPr="00A661D3">
        <w:t xml:space="preserve"> learn chemical rules. The ML can then be trained on a subset of the combination space, and then predict chemical structures for the remainder. This allows for the discovery of novel compounds without </w:t>
      </w:r>
      <w:proofErr w:type="spellStart"/>
      <w:r w:rsidRPr="00A661D3">
        <w:t>neccasrly</w:t>
      </w:r>
      <w:proofErr w:type="spellEnd"/>
      <w:r w:rsidRPr="00A661D3">
        <w:t xml:space="preserve"> having to carry out reactions.</w:t>
      </w:r>
    </w:p>
    <w:p w14:paraId="63B342F7" w14:textId="77777777" w:rsidR="00D41FAD" w:rsidRDefault="00D41FAD" w:rsidP="00D41FAD">
      <w:pPr>
        <w:pStyle w:val="ListParagraph"/>
        <w:numPr>
          <w:ilvl w:val="0"/>
          <w:numId w:val="2"/>
        </w:numPr>
      </w:pPr>
    </w:p>
    <w:p w14:paraId="39B1E464" w14:textId="774D6462" w:rsidR="00D41FAD" w:rsidRDefault="00D41FAD" w:rsidP="00D41FAD">
      <w:r>
        <w:t>2) Results and discussion:</w:t>
      </w:r>
    </w:p>
    <w:p w14:paraId="77481022" w14:textId="7EFAC28C" w:rsidR="00D41FAD" w:rsidRDefault="00D41FAD" w:rsidP="00D41FAD">
      <w:pPr>
        <w:pStyle w:val="ListParagraph"/>
        <w:numPr>
          <w:ilvl w:val="0"/>
          <w:numId w:val="2"/>
        </w:numPr>
      </w:pPr>
      <w:r>
        <w:t>Definition of chemistry and how it defines the search space.</w:t>
      </w:r>
    </w:p>
    <w:p w14:paraId="12DCE31D" w14:textId="3B60E856" w:rsidR="00D41FAD" w:rsidRDefault="00D41FAD" w:rsidP="00D41FAD">
      <w:pPr>
        <w:pStyle w:val="ListParagraph"/>
        <w:numPr>
          <w:ilvl w:val="0"/>
          <w:numId w:val="2"/>
        </w:numPr>
      </w:pPr>
      <w:r>
        <w:t>Bias of decision maker for single, discrete, diamagnetic supramolecular structures.</w:t>
      </w:r>
    </w:p>
    <w:p w14:paraId="0831C42B" w14:textId="67BCD3A6" w:rsidR="00D41FAD" w:rsidRDefault="00D41FAD" w:rsidP="00D41FAD">
      <w:pPr>
        <w:pStyle w:val="ListParagraph"/>
        <w:numPr>
          <w:ilvl w:val="0"/>
          <w:numId w:val="2"/>
        </w:numPr>
      </w:pPr>
      <w:r>
        <w:t>Add reagents used for generation of sample space.</w:t>
      </w:r>
    </w:p>
    <w:p w14:paraId="5C039C3D" w14:textId="77777777" w:rsidR="00D41FAD" w:rsidRDefault="00D41FAD" w:rsidP="00D41FAD">
      <w:pPr>
        <w:pStyle w:val="ListParagraph"/>
        <w:numPr>
          <w:ilvl w:val="0"/>
          <w:numId w:val="2"/>
        </w:numPr>
      </w:pPr>
      <w:r>
        <w:t xml:space="preserve">The choice of reagents </w:t>
      </w:r>
      <w:proofErr w:type="gramStart"/>
      <w:r>
        <w:t>were</w:t>
      </w:r>
      <w:proofErr w:type="gramEnd"/>
      <w:r>
        <w:t xml:space="preserve"> based on:</w:t>
      </w:r>
      <w:r w:rsidRPr="003D345B">
        <w:t xml:space="preserve"> </w:t>
      </w:r>
      <w:r>
        <w:t xml:space="preserve">bite angle, rigidity, aromaticity, chirality, </w:t>
      </w:r>
      <w:proofErr w:type="spellStart"/>
      <w:r>
        <w:t>sterics</w:t>
      </w:r>
      <w:proofErr w:type="spellEnd"/>
      <w:r>
        <w:t>, metal valency, and metal size.</w:t>
      </w:r>
    </w:p>
    <w:p w14:paraId="3A695870" w14:textId="77777777" w:rsidR="00D41FAD" w:rsidRDefault="00D41FAD" w:rsidP="00D41FAD">
      <w:pPr>
        <w:pStyle w:val="ListParagraph"/>
        <w:numPr>
          <w:ilvl w:val="0"/>
          <w:numId w:val="2"/>
        </w:numPr>
      </w:pPr>
      <w:r>
        <w:t>The choice of features for model.</w:t>
      </w:r>
    </w:p>
    <w:p w14:paraId="093CEA7D" w14:textId="77777777" w:rsidR="00D41FAD" w:rsidRDefault="00D41FAD" w:rsidP="00D41FAD">
      <w:pPr>
        <w:pStyle w:val="ListParagraph"/>
        <w:numPr>
          <w:ilvl w:val="0"/>
          <w:numId w:val="2"/>
        </w:numPr>
      </w:pPr>
      <w:r>
        <w:t>What is SHAPS and how can it be used for inference (if smiles representations are used, SHAPS will highlight what part of the molecule has the greatest say in prediction).</w:t>
      </w:r>
    </w:p>
    <w:p w14:paraId="00FC7F20" w14:textId="77777777" w:rsidR="00D41FAD" w:rsidRDefault="00D41FAD" w:rsidP="00D41FAD">
      <w:pPr>
        <w:pStyle w:val="ListParagraph"/>
        <w:numPr>
          <w:ilvl w:val="0"/>
          <w:numId w:val="2"/>
        </w:numPr>
      </w:pPr>
      <w:r>
        <w:t>The physical setup of the platform.</w:t>
      </w:r>
    </w:p>
    <w:p w14:paraId="75066EFD" w14:textId="56DE1F94" w:rsidR="00D41FAD" w:rsidRDefault="00D41FAD" w:rsidP="00D407CB">
      <w:pPr>
        <w:pStyle w:val="ListParagraph"/>
        <w:numPr>
          <w:ilvl w:val="0"/>
          <w:numId w:val="2"/>
        </w:numPr>
      </w:pPr>
      <w:r>
        <w:t>How the workflow operates.</w:t>
      </w:r>
    </w:p>
    <w:p w14:paraId="7C02F00C" w14:textId="52CBA3E2" w:rsidR="00CD3052" w:rsidRPr="00CD3052" w:rsidRDefault="00CD3052" w:rsidP="00CD3052">
      <w:pPr>
        <w:pStyle w:val="ListParagraph"/>
        <w:numPr>
          <w:ilvl w:val="0"/>
          <w:numId w:val="2"/>
        </w:numPr>
        <w:rPr>
          <w:color w:val="000000" w:themeColor="text1"/>
        </w:rPr>
      </w:pPr>
      <w:r w:rsidRPr="00CD3052">
        <w:rPr>
          <w:color w:val="000000" w:themeColor="text1"/>
        </w:rPr>
        <w:t xml:space="preserve">Robotic platforms allow for the standardisation of reactions, helping bridge the information gap present in </w:t>
      </w:r>
      <w:proofErr w:type="spellStart"/>
      <w:r w:rsidRPr="00CD3052">
        <w:rPr>
          <w:color w:val="000000" w:themeColor="text1"/>
        </w:rPr>
        <w:t>todays</w:t>
      </w:r>
      <w:proofErr w:type="spellEnd"/>
      <w:r w:rsidRPr="00CD3052">
        <w:rPr>
          <w:color w:val="000000" w:themeColor="text1"/>
        </w:rPr>
        <w:t xml:space="preserve"> research</w:t>
      </w:r>
      <w:r w:rsidRPr="00CD3052">
        <w:rPr>
          <w:color w:val="000000" w:themeColor="text1"/>
        </w:rPr>
        <w:fldChar w:fldCharType="begin"/>
      </w:r>
      <w:r w:rsidR="000D5C7C">
        <w:rPr>
          <w:color w:val="000000" w:themeColor="text1"/>
        </w:rPr>
        <w:instrText xml:space="preserve"> ADDIN ZOTERO_ITEM CSL_CITATION {"citationID":"l3pye7y4","properties":{"formattedCitation":"\\super 1\\nosupersub{}","plainCitation":"1","noteIndex":0},"citationItems":[{"id":20,"uris":["http://zotero.org/users/local/wUYKyNnp/items/F4HBH72S"],"itemData":{"id":20,"type":"article-journal","abstract":"The varying quality of scientific reports is a well-recognized problem and often results from a lack of standardization and transparency in scientific publications. This situation ultimately leads to prominent complications such as reproducibility issues and the slow uptake of newly developed synthetic methods for pharmaceutical and agrochemical applications. In recent years, various impactful approaches have been advocated to bridge information gaps and to improve the quality of experimental protocols in synthetic organic publications. Here we provide a critical overview of these strategies and present the reader with a versatile set of tools to augment their standard procedures. We formulate eight principles to improve data management in scientific publications relating to data standardization, reproducibility and evaluation, and encourage scientists to go beyond current publication standards. We are aware that this is a substantial effort, but we are convinced that the resulting improved data situation will greatly benefit the progress of chemistry.","container-title":"Nature Chemistry","DOI":"10.1038/s41557-024-01470-8","ISSN":"1755-4349","issue":"4","journalAbbreviation":"Nat. Chem.","language":"en","license":"2024 Springer Nature Limited","note":"publisher: Nature Publishing Group","page":"491-498","source":"www.nature.com","title":"Bridging the information gap in organic chemical reactions","volume":"16","author":[{"family":"Schrader","given":"Malte L."},{"family":"Schäfer","given":"Felix R."},{"family":"Schäfers","given":"Felix"},{"family":"Glorius","given":"Frank"}],"issued":{"date-parts":[["2024",4]]}}}],"schema":"https://github.com/citation-style-language/schema/raw/master/csl-citation.json"} </w:instrText>
      </w:r>
      <w:r w:rsidRPr="00CD3052">
        <w:rPr>
          <w:color w:val="000000" w:themeColor="text1"/>
        </w:rPr>
        <w:fldChar w:fldCharType="separate"/>
      </w:r>
      <w:r w:rsidRPr="00CD3052">
        <w:rPr>
          <w:rFonts w:ascii="Calibri" w:hAnsi="Calibri" w:cs="Calibri"/>
          <w:color w:val="000000" w:themeColor="text1"/>
          <w:szCs w:val="24"/>
          <w:vertAlign w:val="superscript"/>
        </w:rPr>
        <w:t>1</w:t>
      </w:r>
      <w:r w:rsidRPr="00CD3052">
        <w:rPr>
          <w:color w:val="000000" w:themeColor="text1"/>
        </w:rPr>
        <w:fldChar w:fldCharType="end"/>
      </w:r>
      <w:r w:rsidRPr="00CD3052">
        <w:rPr>
          <w:color w:val="000000" w:themeColor="text1"/>
        </w:rPr>
        <w:t>.</w:t>
      </w:r>
    </w:p>
    <w:p w14:paraId="226E4968" w14:textId="77777777" w:rsidR="00CD3052" w:rsidRDefault="00CD3052" w:rsidP="00D407CB">
      <w:pPr>
        <w:pStyle w:val="ListParagraph"/>
        <w:numPr>
          <w:ilvl w:val="0"/>
          <w:numId w:val="2"/>
        </w:numPr>
      </w:pPr>
    </w:p>
    <w:p w14:paraId="6F10EC59" w14:textId="77777777" w:rsidR="00D41FAD" w:rsidRDefault="00D41FAD" w:rsidP="00D41FAD"/>
    <w:p w14:paraId="35067C50" w14:textId="62F2F528" w:rsidR="00D41FAD" w:rsidRDefault="00D41FAD" w:rsidP="00D41FAD">
      <w:r>
        <w:t>3) Conclusions:</w:t>
      </w:r>
    </w:p>
    <w:p w14:paraId="1DB3FA6B" w14:textId="1C9A8A27" w:rsidR="00E9246D" w:rsidRDefault="00E9246D" w:rsidP="00D41FAD"/>
    <w:p w14:paraId="6FB2C53E" w14:textId="4D048531" w:rsidR="00E9246D" w:rsidRDefault="00E9246D" w:rsidP="00E9246D">
      <w:pPr>
        <w:pStyle w:val="Heading1"/>
      </w:pPr>
      <w:bookmarkStart w:id="2" w:name="_Toc169859049"/>
      <w:r>
        <w:t>Interesting Quotes and ideas from automation papers.</w:t>
      </w:r>
      <w:bookmarkEnd w:id="2"/>
    </w:p>
    <w:p w14:paraId="3F8E5C66" w14:textId="77777777" w:rsidR="00E9246D" w:rsidRPr="00F005E4" w:rsidRDefault="00E9246D" w:rsidP="00E9246D">
      <w:pPr>
        <w:rPr>
          <w:rFonts w:cstheme="minorHAnsi"/>
        </w:rPr>
      </w:pPr>
    </w:p>
    <w:p w14:paraId="537B9D94" w14:textId="77777777" w:rsidR="00E9246D" w:rsidRDefault="00E9246D" w:rsidP="00E9246D"/>
    <w:p w14:paraId="48591F84" w14:textId="77777777" w:rsidR="00E9246D" w:rsidRDefault="00E9246D" w:rsidP="00E9246D"/>
    <w:p w14:paraId="76292EA1" w14:textId="45548F3B" w:rsidR="002268CA" w:rsidRPr="00E9246D" w:rsidRDefault="00E9246D" w:rsidP="00F67D5A">
      <w:r>
        <w:t xml:space="preserve"> </w:t>
      </w:r>
    </w:p>
    <w:p w14:paraId="6675EB84" w14:textId="5D0F418C" w:rsidR="00D41FAD" w:rsidRDefault="00775E54" w:rsidP="00775E54">
      <w:pPr>
        <w:pStyle w:val="Heading1"/>
      </w:pPr>
      <w:bookmarkStart w:id="3" w:name="_Toc169859050"/>
      <w:r>
        <w:t>Things to add</w:t>
      </w:r>
      <w:bookmarkEnd w:id="3"/>
    </w:p>
    <w:p w14:paraId="688DEF4D" w14:textId="78660915" w:rsidR="001729A4" w:rsidRDefault="001729A4">
      <w:r>
        <w:t>Talk about the limitation and how the project could be expanded. Change the reaction space to new combinations, add X-ray crystallography workflow, vary temperatures (reaction conditions)</w:t>
      </w:r>
      <w:r w:rsidR="001A4638">
        <w:t>.</w:t>
      </w:r>
    </w:p>
    <w:p w14:paraId="00200D85" w14:textId="53F13305" w:rsidR="00FB3087" w:rsidRDefault="001A4638">
      <w:r>
        <w:t>‘The adoption of the user-friendly reaction data format (SURF</w:t>
      </w:r>
      <w:hyperlink r:id="rId6" w:anchor="ref-CR41" w:tooltip="Nippa, D. F. et al. Enabling late-stage drug diversification by high-throughput experimentation with geometric deep learning. ChemRxiv preprint (2022)." w:history="1">
        <w:r>
          <w:rPr>
            <w:rStyle w:val="Hyperlink"/>
            <w:vertAlign w:val="superscript"/>
          </w:rPr>
          <w:t>41</w:t>
        </w:r>
      </w:hyperlink>
      <w:r>
        <w:t>), facilitated the collection of reaction data from literature sources and enabled standardized reporting of results from HTE and virtual reaction screening. Sharing reaction data in a standardized format plays a pivotal role in the effective utilization of machine learning models for predicting chemical reactivity</w:t>
      </w:r>
      <w:hyperlink r:id="rId7" w:anchor="ref-CR44" w:tooltip="Kearnes, S. M. et al. The open reaction database. J. Am. Chem. Soc. 143, 18820–18826 (2021)." w:history="1">
        <w:r>
          <w:rPr>
            <w:rStyle w:val="Hyperlink"/>
            <w:vertAlign w:val="superscript"/>
          </w:rPr>
          <w:t>44</w:t>
        </w:r>
      </w:hyperlink>
      <w:r>
        <w:rPr>
          <w:vertAlign w:val="superscript"/>
        </w:rPr>
        <w:t>,</w:t>
      </w:r>
      <w:hyperlink r:id="rId8" w:anchor="ref-CR45" w:tooltip="Mercado, R., Kearnes, S. M. &amp; Coley, C. W. Data sharing in chemistry: lessons learned and a case for mandating structured reaction data. J. Chem. Inf. Model. 63, 4253–4265 (2023)." w:history="1">
        <w:r>
          <w:rPr>
            <w:rStyle w:val="Hyperlink"/>
            <w:vertAlign w:val="superscript"/>
          </w:rPr>
          <w:t>45</w:t>
        </w:r>
      </w:hyperlink>
      <w:r>
        <w:t xml:space="preserve">. By using SURF, the </w:t>
      </w:r>
      <w:proofErr w:type="spellStart"/>
      <w:r>
        <w:t>initi'al</w:t>
      </w:r>
      <w:proofErr w:type="spellEnd"/>
      <w:r>
        <w:t xml:space="preserve"> reaction data from three distinct sources (45 from literature, 207 from experiments, and 368 decoy reactions) became readily available for machine learning, obviating the need for manual data curation. Since both the experimental and, particularly, the literature data are predominantly comprised of positive results, incorporating decoy data from unsuccessful transformations played a crucial role in constructing a dependable prediction model.’</w:t>
      </w:r>
      <w:r>
        <w:fldChar w:fldCharType="begin"/>
      </w:r>
      <w:r w:rsidR="005C1819">
        <w:instrText xml:space="preserve"> ADDIN ZOTERO_ITEM CSL_CITATION {"citationID":"irnRuRzN","properties":{"formattedCitation":"\\super 2\\nosupersub{}","plainCitation":"2","noteIndex":0},"citationItems":[{"id":41,"uris":["http://zotero.org/users/local/wUYKyNnp/items/8QP4DGKH"],"itemData":{"id":41,"type":"article-journal","abstract":"Enhancing the properties of advanced drug candidates is aided by the direct incorporation of specific chemical groups, avoiding the need to construct the entire compound from the ground up. Nevertheless, their chemical intricacy often poses challenges in predicting reactivity for C-H activation reactions and planning their synthesis. We adopted a reaction screening approach that combines high-throughput experimentation (HTE) at a nanomolar scale with computational graph neural networks (GNNs). This approach aims to identify suitable substrates for late-stage C-H alkylation using Minisci-type chemistry. GNNs were trained using experimentally generated reactions derived from in-house HTE and literature data. These trained models were then used to predict, in a forward-looking manner, the coupling of 3180 advanced heterocyclic building blocks with a diverse set of sp3-rich carboxylic acids. This predictive approach aimed to explore the substrate landscape for Minisci-type alkylations. Promising candidates were chosen, their production was scaled up, and they were subsequently isolated and characterized. This process led to the creation of 30 novel, functionally modified molecules that hold potential for further refinement. These results positively advocate the application of HTE-based machine learning to virtual reaction screening.","container-title":"Communications Chemistry","DOI":"10.1038/s42004-023-01047-5","ISSN":"2399-3669","issue":"1","journalAbbreviation":"Commun Chem","language":"en","license":"2023 The Author(s)","note":"publisher: Nature Publishing Group","page":"1-11","source":"www.nature.com","title":"Identifying opportunities for late-stage C-H alkylation with high-throughput experimentation and in silico reaction screening","volume":"6","author":[{"family":"Nippa","given":"David F."},{"family":"Atz","given":"Kenneth"},{"family":"Müller","given":"Alex T."},{"family":"Wolfard","given":"Jens"},{"family":"Isert","given":"Clemens"},{"family":"Binder","given":"Martin"},{"family":"Scheidegger","given":"Oliver"},{"family":"Konrad","given":"David B."},{"family":"Grether","given":"Uwe"},{"family":"Martin","given":"Rainer E."},{"family":"Schneider","given":"Gisbert"}],"issued":{"date-parts":[["2023",11,20]]}}}],"schema":"https://github.com/citation-style-language/schema/raw/master/csl-citation.json"} </w:instrText>
      </w:r>
      <w:r>
        <w:fldChar w:fldCharType="separate"/>
      </w:r>
      <w:r w:rsidR="005C1819" w:rsidRPr="005C1819">
        <w:rPr>
          <w:rFonts w:ascii="Calibri" w:hAnsi="Calibri" w:cs="Calibri"/>
          <w:szCs w:val="24"/>
          <w:vertAlign w:val="superscript"/>
        </w:rPr>
        <w:t>2</w:t>
      </w:r>
      <w:r>
        <w:fldChar w:fldCharType="end"/>
      </w:r>
    </w:p>
    <w:p w14:paraId="581CDF0C" w14:textId="4D02CFBB" w:rsidR="004775D5" w:rsidRDefault="004775D5">
      <w:r>
        <w:t>Have a section describing the chemist time vs reaction time (i.e. robotic platform v human chemist time).</w:t>
      </w:r>
    </w:p>
    <w:p w14:paraId="7FE828A6" w14:textId="1BD01A32" w:rsidR="00C24972" w:rsidRDefault="00C24972">
      <w:r>
        <w:t xml:space="preserve">Talk about possible future work (this is required by UofG) </w:t>
      </w:r>
    </w:p>
    <w:p w14:paraId="1989A4D7" w14:textId="5A045958" w:rsidR="001E6BAA" w:rsidRDefault="001E6BAA">
      <w:r>
        <w:t xml:space="preserve">Make how parameters as acquired </w:t>
      </w:r>
      <w:r w:rsidR="00222152">
        <w:t>clearer</w:t>
      </w:r>
      <w:r>
        <w:t xml:space="preserve">. </w:t>
      </w:r>
    </w:p>
    <w:p w14:paraId="102EEE4A" w14:textId="21AFF5C4" w:rsidR="001E6BAA" w:rsidRDefault="001E6BAA">
      <w:r>
        <w:t>Make how programme takes in chemist measured masses to calculate solvent volumes.</w:t>
      </w:r>
    </w:p>
    <w:p w14:paraId="76742EA6" w14:textId="04B5E2B7" w:rsidR="00B82376" w:rsidRDefault="00B82376">
      <w:r>
        <w:t xml:space="preserve">The majority of the </w:t>
      </w:r>
      <w:proofErr w:type="gramStart"/>
      <w:r>
        <w:t>chemists</w:t>
      </w:r>
      <w:proofErr w:type="gramEnd"/>
      <w:r>
        <w:t xml:space="preserve"> efforts and time went into setting up the workflow, and setting up runs.</w:t>
      </w:r>
    </w:p>
    <w:p w14:paraId="50C7378F" w14:textId="1728BB9F" w:rsidR="0033380A" w:rsidRDefault="0033380A">
      <w:r>
        <w:t>Introduction of metal</w:t>
      </w:r>
      <w:r w:rsidR="008F4FA1">
        <w:t>-organic supramolecular architectures.</w:t>
      </w:r>
    </w:p>
    <w:p w14:paraId="10B28753" w14:textId="0F29E2E6" w:rsidR="008F4FA1" w:rsidRDefault="008F4FA1">
      <w:r>
        <w:t>Better link between paragraphs.</w:t>
      </w:r>
    </w:p>
    <w:p w14:paraId="474465F4" w14:textId="78EDB9B5" w:rsidR="00BC5838" w:rsidRDefault="00311CD5">
      <w:r>
        <w:t>The imine constitutes as faces or edges of polyhedral structures, while metals act as glue and therefore are found at the vertices of these structures</w:t>
      </w:r>
      <w:r>
        <w:fldChar w:fldCharType="begin"/>
      </w:r>
      <w:r w:rsidR="005C1819">
        <w:instrText xml:space="preserve"> ADDIN ZOTERO_ITEM CSL_CITATION {"citationID":"94SI0r4u","properties":{"formattedCitation":"\\super 3\\nosupersub{}","plainCitation":"3","noteIndex":0},"citationItems":[{"id":49,"uris":["http://zotero.org/users/local/wUYKyNnp/items/FT26X7QG"],"itemData":{"id":49,"type":"article-journal","abstract":"ConspectusCoordination-driven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sidR="005C1819">
        <w:rPr>
          <w:rFonts w:ascii="Arial" w:hAnsi="Arial" w:cs="Arial"/>
        </w:rPr>
        <w:instrText>═</w:instrText>
      </w:r>
      <w:r w:rsidR="005C1819">
        <w:instrText>C) bonds. Design strategies employ multidentate pyridyl</w:instrText>
      </w:r>
      <w:r w:rsidR="005C1819">
        <w:rPr>
          <w:rFonts w:ascii="Calibri" w:hAnsi="Calibri" w:cs="Calibri"/>
        </w:rPr>
        <w:instrText>–</w:instrText>
      </w:r>
      <w:r w:rsidR="005C1819">
        <w:instrText xml:space="preserve">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R."}],"issued":{"date-parts":[["2018",10,16]]}}}],"schema":"https://github.com/citation-style-language/schema/raw/master/csl-citation.json"} </w:instrText>
      </w:r>
      <w:r>
        <w:fldChar w:fldCharType="separate"/>
      </w:r>
      <w:r w:rsidR="005C1819" w:rsidRPr="005C1819">
        <w:rPr>
          <w:rFonts w:ascii="Calibri" w:hAnsi="Calibri" w:cs="Calibri"/>
          <w:szCs w:val="24"/>
          <w:vertAlign w:val="superscript"/>
        </w:rPr>
        <w:t>3</w:t>
      </w:r>
      <w:r>
        <w:fldChar w:fldCharType="end"/>
      </w:r>
      <w:r>
        <w:t xml:space="preserve">. One can imaging such simplicity creates a diverse landscape of possible geometric structures. Fortunately, either the kinetic or thermodynamic product is favoured. These geometric structures are governed by chemical rules. </w:t>
      </w:r>
    </w:p>
    <w:p w14:paraId="2BC73E9C" w14:textId="2CC76A9A" w:rsidR="00C91335" w:rsidRDefault="00073BBC" w:rsidP="006C7084">
      <w:r>
        <w:t xml:space="preserve">Reactivity </w:t>
      </w:r>
      <w:r w:rsidR="00171B2E">
        <w:t>and coordination geometry of the metal is a key component in determining structure topology</w:t>
      </w:r>
      <w:r w:rsidR="00171B2E">
        <w:fldChar w:fldCharType="begin"/>
      </w:r>
      <w:r w:rsidR="005C1819">
        <w:instrText xml:space="preserve"> ADDIN ZOTERO_ITEM CSL_CITATION {"citationID":"bomiLD3V","properties":{"formattedCitation":"\\super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171B2E">
        <w:fldChar w:fldCharType="separate"/>
      </w:r>
      <w:r w:rsidR="005C1819" w:rsidRPr="005C1819">
        <w:rPr>
          <w:rFonts w:ascii="Calibri" w:hAnsi="Calibri" w:cs="Calibri"/>
          <w:szCs w:val="24"/>
          <w:vertAlign w:val="superscript"/>
        </w:rPr>
        <w:t>4</w:t>
      </w:r>
      <w:r w:rsidR="00171B2E">
        <w:fldChar w:fldCharType="end"/>
      </w:r>
      <w:r w:rsidR="00C90259">
        <w:t xml:space="preserve">. Coordination preferences of metals results in vertices with </w:t>
      </w:r>
      <w:r w:rsidR="000105D9">
        <w:t>well-defined</w:t>
      </w:r>
      <w:r w:rsidR="00C90259">
        <w:t xml:space="preserve"> linker directionality</w:t>
      </w:r>
      <w:r w:rsidR="00C90259">
        <w:fldChar w:fldCharType="begin"/>
      </w:r>
      <w:r w:rsidR="005C1819">
        <w:instrText xml:space="preserve"> ADDIN ZOTERO_ITEM CSL_CITATION {"citationID":"Bu1oGkQC","properties":{"formattedCitation":"\\super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C90259">
        <w:fldChar w:fldCharType="separate"/>
      </w:r>
      <w:r w:rsidR="005C1819" w:rsidRPr="005C1819">
        <w:rPr>
          <w:rFonts w:ascii="Calibri" w:hAnsi="Calibri" w:cs="Calibri"/>
          <w:szCs w:val="24"/>
          <w:vertAlign w:val="superscript"/>
        </w:rPr>
        <w:t>4</w:t>
      </w:r>
      <w:r w:rsidR="00C90259">
        <w:fldChar w:fldCharType="end"/>
      </w:r>
      <w:r w:rsidR="00C90259">
        <w:t xml:space="preserve">. </w:t>
      </w:r>
    </w:p>
    <w:p w14:paraId="2F481E34" w14:textId="6B9CCAB3" w:rsidR="006C7084" w:rsidRDefault="006C7084" w:rsidP="006C7084"/>
    <w:p w14:paraId="79191B14" w14:textId="651C8C8B" w:rsidR="006C7084" w:rsidRDefault="005C1819" w:rsidP="006C7084">
      <w:r>
        <w:t>‘</w:t>
      </w:r>
      <w:r w:rsidRPr="005C1819">
        <w:t>In this study, we design and investigate a highly automated workflow that synergizes a high-throughput experimentation platform with a state-of-the-art active learning algorithm to significantly enhance the solubility of redox-active molecules in organic solvents.</w:t>
      </w:r>
      <w:r>
        <w:t>’</w:t>
      </w:r>
      <w:r>
        <w:fldChar w:fldCharType="begin"/>
      </w:r>
      <w:r>
        <w:instrText xml:space="preserve"> ADDIN ZOTERO_ITEM CSL_CITATION {"citationID":"FrhpAAES","properties":{"formattedCitation":"\\super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5C1819">
        <w:rPr>
          <w:rFonts w:ascii="Calibri" w:hAnsi="Calibri" w:cs="Calibri"/>
          <w:szCs w:val="24"/>
          <w:vertAlign w:val="superscript"/>
        </w:rPr>
        <w:t>5</w:t>
      </w:r>
      <w:r>
        <w:fldChar w:fldCharType="end"/>
      </w:r>
    </w:p>
    <w:p w14:paraId="1348A0AB" w14:textId="526BB6DF" w:rsidR="00DE2540" w:rsidRDefault="003A26B4" w:rsidP="006C7084">
      <w:r>
        <w:t>‘</w:t>
      </w:r>
      <w:r w:rsidRPr="003A26B4">
        <w:t xml:space="preserve">With our automated HTE workflow, the total experimental time to finish the solubility measurement for 42 samples is ca. 27 h (~39 min/sample, less time per sample with running more samples). As shown in Fig. 2g, this is more than 13 times faster than processing samples one by one manually using the ‘excess solute’ approach, which requires </w:t>
      </w:r>
      <w:r w:rsidRPr="003A26B4">
        <w:lastRenderedPageBreak/>
        <w:t>approximately 525 min per sample (Supplementary Table S1). While the screening speed of our HTE workflow based on the ‘excess solute’ method is comparable to that of the automated platform proposed by Shiri et al. (20–80 min/sample)27, there are two important distinctions. First, we measured thermodynamic solubility, whereas Shiri and co-workers used the ‘excess solvent’ method for kinetic solubility measurements. Second, our workflow processes 42 or more samples at once, while Shiri et al.’s platform operates on one sample at a time.</w:t>
      </w:r>
      <w:r>
        <w:t>’</w:t>
      </w:r>
      <w:r>
        <w:fldChar w:fldCharType="begin"/>
      </w:r>
      <w:r>
        <w:instrText xml:space="preserve"> ADDIN ZOTERO_ITEM CSL_CITATION {"citationID":"aZLxgXS7","properties":{"formattedCitation":"\\super 5\\nosupersub{}","plainCitation":"5","noteIndex":0},"citationItems":[{"id":61,"uris":["http://zotero.org/users/local/wUYKyNnp/items/239IC858"],"itemData":{"id":61,"type":"article-journal","abstract":"Solubility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S."},{"family":"Mueller","given":"Karl"},{"family":"Murugesan","given":"Vijayakumar"},{"family":"Liang","given":"Yangang"}],"issued":{"date-parts":[["2024",3,29]]}}}],"schema":"https://github.com/citation-style-language/schema/raw/master/csl-citation.json"} </w:instrText>
      </w:r>
      <w:r>
        <w:fldChar w:fldCharType="separate"/>
      </w:r>
      <w:r w:rsidRPr="003A26B4">
        <w:rPr>
          <w:rFonts w:ascii="Calibri" w:hAnsi="Calibri" w:cs="Calibri"/>
          <w:szCs w:val="24"/>
          <w:vertAlign w:val="superscript"/>
        </w:rPr>
        <w:t>5</w:t>
      </w:r>
      <w:r>
        <w:fldChar w:fldCharType="end"/>
      </w:r>
    </w:p>
    <w:p w14:paraId="73DC902F" w14:textId="49A8BA6E" w:rsidR="003A26B4" w:rsidRPr="00687A92" w:rsidRDefault="00B17B21" w:rsidP="006C7084">
      <w:r>
        <w:t xml:space="preserve">Structures of coordination driven supramolecular chemistry can be </w:t>
      </w:r>
      <w:r w:rsidR="00BE5A05">
        <w:t xml:space="preserve">simplified based on the number of binding sites on the metal, the orientation of these binding sites, the number of </w:t>
      </w:r>
      <w:proofErr w:type="spellStart"/>
      <w:r w:rsidR="00BE5A05">
        <w:t>lewis</w:t>
      </w:r>
      <w:proofErr w:type="spellEnd"/>
      <w:r w:rsidR="00BE5A05">
        <w:t>-acid sites on the ligand, and the orientation between these sites</w:t>
      </w:r>
      <w:r w:rsidR="00BE5A05">
        <w:fldChar w:fldCharType="begin"/>
      </w:r>
      <w:r w:rsidR="00BE5A05">
        <w:instrText xml:space="preserve"> ADDIN ZOTERO_ITEM CSL_CITATION {"citationID":"HTyFvwll","properties":{"formattedCitation":"\\super 6\\nosupersub{}","plainCitation":"6","noteIndex":0},"citationItems":[{"id":63,"uris":["http://zotero.org/users/local/wUYKyNnp/items/FVRUGBWD"],"itemData":{"id":63,"type":"article-journal","container-title":"Chemical Reviews","DOI":"10.1021/cr3002824","ISSN":"0009-2665","issue":"1","journalAbbreviation":"Chem. Rev.","note":"publisher: American Chemical Society","page":"734-777","source":"ACS Publications","title":"Metal–Organic Frameworks and Self-Assembled Supramolecular Coordination Complexes: Comparing and Contrasting the Design, Synthesis, and Functionality of Metal–Organic Materials","title-short":"Metal–Organic Frameworks and Self-Assembled Supramolecular Coordination Complexes","volume":"113","author":[{"family":"Cook","given":"Timothy R."},{"family":"Zheng","given":"Yao-Rong"},{"family":"Stang","given":"Peter J."}],"issued":{"date-parts":[["2013",1,9]]}}}],"schema":"https://github.com/citation-style-language/schema/raw/master/csl-citation.json"} </w:instrText>
      </w:r>
      <w:r w:rsidR="00BE5A05">
        <w:fldChar w:fldCharType="separate"/>
      </w:r>
      <w:r w:rsidR="00BE5A05" w:rsidRPr="00BE5A05">
        <w:rPr>
          <w:rFonts w:ascii="Calibri" w:hAnsi="Calibri" w:cs="Calibri"/>
          <w:szCs w:val="24"/>
          <w:vertAlign w:val="superscript"/>
        </w:rPr>
        <w:t>6</w:t>
      </w:r>
      <w:r w:rsidR="00BE5A05">
        <w:fldChar w:fldCharType="end"/>
      </w:r>
      <w:r w:rsidR="00BE5A05">
        <w:t xml:space="preserve">. These are some of the main features used to describe a supramolecular metal-organic structure, and are the same features which effect topology. </w:t>
      </w:r>
    </w:p>
    <w:p w14:paraId="53D1F079" w14:textId="73538AAC" w:rsidR="00385A1A" w:rsidRDefault="00385A1A" w:rsidP="00385A1A">
      <w:pPr>
        <w:pStyle w:val="ListParagraph"/>
        <w:numPr>
          <w:ilvl w:val="0"/>
          <w:numId w:val="5"/>
        </w:numPr>
      </w:pPr>
      <w:r>
        <w:t>Importance of being able to filter reactions</w:t>
      </w:r>
      <w:r w:rsidR="00292373">
        <w:t>. Since space is huge method for exploring and cutting down space is required.</w:t>
      </w:r>
    </w:p>
    <w:p w14:paraId="380321D5" w14:textId="77777777" w:rsidR="00385A1A" w:rsidRDefault="00385A1A" w:rsidP="00385A1A">
      <w:pPr>
        <w:pStyle w:val="ListParagraph"/>
        <w:numPr>
          <w:ilvl w:val="0"/>
          <w:numId w:val="5"/>
        </w:numPr>
      </w:pPr>
      <w:r>
        <w:t xml:space="preserve">Is not a new idea (ML for </w:t>
      </w:r>
      <w:proofErr w:type="spellStart"/>
      <w:r>
        <w:t>seive</w:t>
      </w:r>
      <w:proofErr w:type="spellEnd"/>
      <w:r>
        <w:t xml:space="preserve">) or HTS with ML for data processing and analysis, but what is missing is a complete automated end to process starting from the selection of chemistry to determining reaction outcome based on sample </w:t>
      </w:r>
      <w:proofErr w:type="gramStart"/>
      <w:r>
        <w:t>spectra.</w:t>
      </w:r>
      <w:proofErr w:type="gramEnd"/>
    </w:p>
    <w:p w14:paraId="6B35B3FB" w14:textId="52EBF682" w:rsidR="00385A1A" w:rsidRDefault="00385A1A" w:rsidP="00385A1A">
      <w:pPr>
        <w:pStyle w:val="ListParagraph"/>
        <w:numPr>
          <w:ilvl w:val="0"/>
          <w:numId w:val="5"/>
        </w:numPr>
      </w:pPr>
      <w:r>
        <w:t xml:space="preserve">Combination of ML and HTS is powerful for </w:t>
      </w:r>
      <w:r w:rsidR="00F12682">
        <w:t xml:space="preserve">three </w:t>
      </w:r>
      <w:r>
        <w:t>main reason (reasons for the power of selecting HTS with ML):</w:t>
      </w:r>
    </w:p>
    <w:p w14:paraId="06468897" w14:textId="6DE2D22B" w:rsidR="00385A1A" w:rsidRDefault="00385A1A" w:rsidP="00385A1A">
      <w:pPr>
        <w:pStyle w:val="ListParagraph"/>
        <w:numPr>
          <w:ilvl w:val="1"/>
          <w:numId w:val="5"/>
        </w:numPr>
      </w:pPr>
      <w:r>
        <w:t>Ab initio calculations not so possible</w:t>
      </w:r>
      <w:r w:rsidR="00374789">
        <w:t xml:space="preserve"> / Complexity of data ML can understand and process</w:t>
      </w:r>
      <w:r>
        <w:t>:</w:t>
      </w:r>
    </w:p>
    <w:p w14:paraId="5AF2CB9E" w14:textId="64C2184D" w:rsidR="00385A1A" w:rsidRDefault="00385A1A" w:rsidP="00385A1A">
      <w:pPr>
        <w:pStyle w:val="ListParagraph"/>
        <w:numPr>
          <w:ilvl w:val="2"/>
          <w:numId w:val="5"/>
        </w:numPr>
      </w:pPr>
      <w:r>
        <w:t>Additionally, the use of robotic systems to physically explore the space allows for training on experimental data and outcompetes any ab initio explorations due to the latter’s</w:t>
      </w:r>
      <w:r w:rsidRPr="00187B28">
        <w:t xml:space="preserve"> </w:t>
      </w:r>
      <w:r w:rsidRPr="00A76BDD">
        <w:t>associated computational costs</w:t>
      </w:r>
      <w:r>
        <w:fldChar w:fldCharType="begin"/>
      </w:r>
      <w:r w:rsidR="003D385A">
        <w:instrText xml:space="preserve"> ADDIN ZOTERO_ITEM CSL_CITATION {"citationID":"pUDZ8uQR","properties":{"formattedCitation":"\\super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fldChar w:fldCharType="separate"/>
      </w:r>
      <w:r w:rsidR="003D385A" w:rsidRPr="003D385A">
        <w:rPr>
          <w:rFonts w:ascii="Calibri" w:hAnsi="Calibri" w:cs="Times New Roman"/>
          <w:szCs w:val="24"/>
          <w:vertAlign w:val="superscript"/>
        </w:rPr>
        <w:t>7</w:t>
      </w:r>
      <w:r>
        <w:fldChar w:fldCharType="end"/>
      </w:r>
      <w:r>
        <w:t>.</w:t>
      </w:r>
    </w:p>
    <w:p w14:paraId="2F7A402B" w14:textId="77777777" w:rsidR="00385A1A" w:rsidRDefault="00385A1A" w:rsidP="00385A1A">
      <w:pPr>
        <w:pStyle w:val="ListParagraph"/>
        <w:numPr>
          <w:ilvl w:val="1"/>
          <w:numId w:val="5"/>
        </w:numPr>
      </w:pPr>
      <w:r>
        <w:t>Robots are better than humans:</w:t>
      </w:r>
    </w:p>
    <w:p w14:paraId="7F91E25D" w14:textId="708A4BF9" w:rsidR="00385A1A" w:rsidRDefault="00385A1A" w:rsidP="00F12682">
      <w:pPr>
        <w:pStyle w:val="ListParagraph"/>
        <w:numPr>
          <w:ilvl w:val="2"/>
          <w:numId w:val="5"/>
        </w:numPr>
      </w:pPr>
      <w:r>
        <w:t>Thirdly,</w:t>
      </w:r>
      <w:r w:rsidRPr="00A76BDD">
        <w:t xml:space="preserve"> robots</w:t>
      </w:r>
      <w:r>
        <w:t xml:space="preserve"> focus on the mundane tasks,</w:t>
      </w:r>
      <w:r w:rsidRPr="00A76BDD">
        <w:t xml:space="preserve"> allow</w:t>
      </w:r>
      <w:r>
        <w:t>ing</w:t>
      </w:r>
      <w:r w:rsidRPr="00A76BDD">
        <w:t xml:space="preserve"> the chemist to focus on the intellectual challenges. Likewise,</w:t>
      </w:r>
      <w:r>
        <w:t xml:space="preserve"> by improving reproductivity and accuracy of results,</w:t>
      </w:r>
      <w:r w:rsidRPr="00A76BDD">
        <w:t xml:space="preserve"> robotic platform reduces human error</w:t>
      </w:r>
      <w:r>
        <w:fldChar w:fldCharType="begin"/>
      </w:r>
      <w:r w:rsidR="003D385A">
        <w:instrText xml:space="preserve"> ADDIN ZOTERO_ITEM CSL_CITATION {"citationID":"cmEXMGXQ","properties":{"formattedCitation":"\\super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fldChar w:fldCharType="separate"/>
      </w:r>
      <w:r w:rsidR="003D385A" w:rsidRPr="003D385A">
        <w:rPr>
          <w:rFonts w:ascii="Calibri" w:hAnsi="Calibri" w:cs="Times New Roman"/>
          <w:szCs w:val="24"/>
          <w:vertAlign w:val="superscript"/>
        </w:rPr>
        <w:t>8</w:t>
      </w:r>
      <w:r>
        <w:fldChar w:fldCharType="end"/>
      </w:r>
      <w:r>
        <w:t>.</w:t>
      </w:r>
    </w:p>
    <w:p w14:paraId="1AA60C9D" w14:textId="77777777" w:rsidR="00385A1A" w:rsidRDefault="00385A1A" w:rsidP="00385A1A">
      <w:pPr>
        <w:pStyle w:val="ListParagraph"/>
        <w:numPr>
          <w:ilvl w:val="1"/>
          <w:numId w:val="5"/>
        </w:numPr>
      </w:pPr>
      <w:r>
        <w:t>Interpretation of ML for improving ML decision reliability.</w:t>
      </w:r>
    </w:p>
    <w:p w14:paraId="6F3E9C34" w14:textId="77777777" w:rsidR="00385A1A" w:rsidRDefault="00385A1A" w:rsidP="00385A1A">
      <w:pPr>
        <w:pStyle w:val="ListParagraph"/>
        <w:numPr>
          <w:ilvl w:val="0"/>
          <w:numId w:val="5"/>
        </w:numPr>
      </w:pPr>
      <w:r>
        <w:t>What is imine complex chemistry.</w:t>
      </w:r>
    </w:p>
    <w:p w14:paraId="4FFB676F" w14:textId="77777777" w:rsidR="00385A1A" w:rsidRDefault="00385A1A" w:rsidP="00385A1A">
      <w:pPr>
        <w:pStyle w:val="ListParagraph"/>
        <w:numPr>
          <w:ilvl w:val="1"/>
          <w:numId w:val="5"/>
        </w:numPr>
      </w:pPr>
      <w:r>
        <w:t>This paper focuses on imine chemistry for several reasons: give list.</w:t>
      </w:r>
    </w:p>
    <w:p w14:paraId="7ABBE091" w14:textId="77777777" w:rsidR="00385A1A" w:rsidRDefault="00385A1A" w:rsidP="00385A1A">
      <w:pPr>
        <w:pStyle w:val="ListParagraph"/>
        <w:numPr>
          <w:ilvl w:val="1"/>
          <w:numId w:val="5"/>
        </w:numPr>
      </w:pPr>
      <w:r>
        <w:t>The paradigm of self-assembly is perfect for use with ML for this project.</w:t>
      </w:r>
    </w:p>
    <w:p w14:paraId="14A31350" w14:textId="77777777" w:rsidR="00385A1A" w:rsidRDefault="00385A1A" w:rsidP="00385A1A">
      <w:pPr>
        <w:pStyle w:val="ListParagraph"/>
        <w:numPr>
          <w:ilvl w:val="1"/>
          <w:numId w:val="5"/>
        </w:numPr>
      </w:pPr>
      <w:r>
        <w:t>The complexity of chemistry makes it hard for humans to act as sieves.</w:t>
      </w:r>
    </w:p>
    <w:p w14:paraId="4F28A89F" w14:textId="673F1D48" w:rsidR="00385A1A" w:rsidRPr="00687A92" w:rsidRDefault="00385A1A" w:rsidP="00385A1A">
      <w:pPr>
        <w:pStyle w:val="ListParagraph"/>
        <w:numPr>
          <w:ilvl w:val="2"/>
          <w:numId w:val="5"/>
        </w:numPr>
        <w:rPr>
          <w:rFonts w:ascii="Source Sans Pro" w:hAnsi="Source Sans Pro"/>
          <w:shd w:val="clear" w:color="auto" w:fill="FFFFFF"/>
        </w:rPr>
      </w:pPr>
      <w:r w:rsidRPr="00687A92">
        <w:rPr>
          <w:rFonts w:ascii="Source Sans Pro" w:hAnsi="Source Sans Pro"/>
          <w:shd w:val="clear" w:color="auto" w:fill="FFFFFF"/>
        </w:rPr>
        <w:t>Beyond the basic question of whether a given material is likely to absorb visible light, these factors are generally hard to predict. Also, the variables interact in complex ways:</w:t>
      </w:r>
      <w:hyperlink r:id="rId9" w:anchor="cit11" w:history="1">
        <w:r w:rsidRPr="00687A92">
          <w:rPr>
            <w:rStyle w:val="Hyperlink"/>
            <w:rFonts w:ascii="Source Sans Pro" w:hAnsi="Source Sans Pro"/>
            <w:color w:val="007AAF"/>
            <w:shd w:val="clear" w:color="auto" w:fill="FFFFFF"/>
            <w:vertAlign w:val="superscript"/>
          </w:rPr>
          <w:t>11</w:t>
        </w:r>
      </w:hyperlink>
      <w:r w:rsidRPr="00687A92">
        <w:rPr>
          <w:rFonts w:ascii="Source Sans Pro" w:hAnsi="Source Sans Pro"/>
          <w:shd w:val="clear" w:color="auto" w:fill="FFFFFF"/>
        </w:rPr>
        <w:t> for example, porosity might be desirable to increase the catalyst surface area, but it might also reduce charge carrier mobility. To deconvolute such multivariate relationships, we need algorithms to model multi-dimensional datasets. We also need a sufficient volume of data to create meaningful models. At present, most studies in the literature are focused on a handful of catalysts, making it difficult to probe general structure–activity relationships</w:t>
      </w:r>
      <w:r w:rsidRPr="00687A92">
        <w:rPr>
          <w:rFonts w:ascii="Source Sans Pro" w:hAnsi="Source Sans Pro"/>
          <w:shd w:val="clear" w:color="auto" w:fill="FFFFFF"/>
        </w:rPr>
        <w:fldChar w:fldCharType="begin"/>
      </w:r>
      <w:r w:rsidR="003D385A">
        <w:rPr>
          <w:rFonts w:ascii="Source Sans Pro" w:hAnsi="Source Sans Pro"/>
          <w:shd w:val="clear" w:color="auto" w:fill="FFFFFF"/>
        </w:rPr>
        <w:instrText xml:space="preserve"> ADDIN ZOTERO_ITEM CSL_CITATION {"citationID":"C8uMLNBy","properties":{"formattedCitation":"\\super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Pr="00687A92">
        <w:rPr>
          <w:rFonts w:ascii="Source Sans Pro" w:hAnsi="Source Sans Pro"/>
          <w:shd w:val="clear" w:color="auto" w:fill="FFFFFF"/>
        </w:rPr>
        <w:fldChar w:fldCharType="separate"/>
      </w:r>
      <w:r w:rsidR="003D385A" w:rsidRPr="003D385A">
        <w:rPr>
          <w:rFonts w:ascii="Source Sans Pro" w:hAnsi="Source Sans Pro" w:cs="Times New Roman"/>
          <w:szCs w:val="24"/>
          <w:vertAlign w:val="superscript"/>
        </w:rPr>
        <w:t>9</w:t>
      </w:r>
      <w:r w:rsidRPr="00687A92">
        <w:rPr>
          <w:rFonts w:ascii="Source Sans Pro" w:hAnsi="Source Sans Pro"/>
          <w:shd w:val="clear" w:color="auto" w:fill="FFFFFF"/>
        </w:rPr>
        <w:fldChar w:fldCharType="end"/>
      </w:r>
      <w:r w:rsidRPr="00687A92">
        <w:rPr>
          <w:rFonts w:ascii="Source Sans Pro" w:hAnsi="Source Sans Pro"/>
          <w:shd w:val="clear" w:color="auto" w:fill="FFFFFF"/>
        </w:rPr>
        <w:t>.</w:t>
      </w:r>
    </w:p>
    <w:p w14:paraId="65D9BD51" w14:textId="77777777" w:rsidR="00385A1A" w:rsidRDefault="00385A1A" w:rsidP="00385A1A">
      <w:pPr>
        <w:pStyle w:val="ListParagraph"/>
        <w:numPr>
          <w:ilvl w:val="1"/>
          <w:numId w:val="5"/>
        </w:numPr>
      </w:pPr>
      <w:r>
        <w:t xml:space="preserve">Experimental chemistry is very multifaceted so it is very hard to create a universal automated synthesis platform. </w:t>
      </w:r>
      <w:r w:rsidRPr="00A76BDD">
        <w:t xml:space="preserve">Simple </w:t>
      </w:r>
      <w:r>
        <w:t xml:space="preserve">chemistry </w:t>
      </w:r>
      <w:r w:rsidRPr="00A76BDD">
        <w:t>to perform via robots is therefore imperative</w:t>
      </w:r>
      <w:r>
        <w:t xml:space="preserve">. The current platform we are using is </w:t>
      </w:r>
      <w:proofErr w:type="spellStart"/>
      <w:r>
        <w:t>chemspeed</w:t>
      </w:r>
      <w:proofErr w:type="spellEnd"/>
      <w:r>
        <w:t xml:space="preserve"> which is </w:t>
      </w:r>
      <w:proofErr w:type="spellStart"/>
      <w:r>
        <w:t>pridominatly</w:t>
      </w:r>
      <w:proofErr w:type="spellEnd"/>
      <w:r>
        <w:t xml:space="preserve"> a liquid transfer robot, so we have to use this to our advantage. </w:t>
      </w:r>
    </w:p>
    <w:p w14:paraId="6D40B94B" w14:textId="77777777" w:rsidR="00385A1A" w:rsidRDefault="00385A1A" w:rsidP="00385A1A">
      <w:pPr>
        <w:pStyle w:val="ListParagraph"/>
        <w:numPr>
          <w:ilvl w:val="1"/>
          <w:numId w:val="5"/>
        </w:numPr>
      </w:pPr>
      <w:r>
        <w:t xml:space="preserve">High symmetry makes it </w:t>
      </w:r>
      <w:proofErr w:type="gramStart"/>
      <w:r>
        <w:t>more simple</w:t>
      </w:r>
      <w:proofErr w:type="gramEnd"/>
      <w:r>
        <w:t xml:space="preserve"> to </w:t>
      </w:r>
      <w:proofErr w:type="spellStart"/>
      <w:r>
        <w:t>anaysle</w:t>
      </w:r>
      <w:proofErr w:type="spellEnd"/>
      <w:r>
        <w:t xml:space="preserve"> MS and NMR for reaction outcome.</w:t>
      </w:r>
    </w:p>
    <w:p w14:paraId="67116F86" w14:textId="77777777" w:rsidR="00385A1A" w:rsidRDefault="00385A1A" w:rsidP="00385A1A">
      <w:pPr>
        <w:pStyle w:val="ListParagraph"/>
        <w:numPr>
          <w:ilvl w:val="2"/>
          <w:numId w:val="5"/>
        </w:numPr>
      </w:pPr>
      <w:r>
        <w:t>Give example of chemistry that is not good for THE (i.e. requires tags which might change the chemical properties of the system).</w:t>
      </w:r>
    </w:p>
    <w:p w14:paraId="22F05C7F" w14:textId="77777777" w:rsidR="00385A1A" w:rsidRDefault="00385A1A" w:rsidP="00385A1A">
      <w:pPr>
        <w:pStyle w:val="ListParagraph"/>
        <w:numPr>
          <w:ilvl w:val="1"/>
          <w:numId w:val="5"/>
        </w:numPr>
      </w:pPr>
      <w:r>
        <w:t>Combinatorial space.</w:t>
      </w:r>
    </w:p>
    <w:p w14:paraId="7A192E6D" w14:textId="77777777" w:rsidR="00385A1A" w:rsidRDefault="00385A1A" w:rsidP="00385A1A">
      <w:pPr>
        <w:pStyle w:val="ListParagraph"/>
        <w:numPr>
          <w:ilvl w:val="0"/>
          <w:numId w:val="5"/>
        </w:numPr>
      </w:pPr>
      <w:r>
        <w:t>Overall the paper focuses selecting appropriate features for the sieve, synthesis of reactions in the chemical space, automated analysis of reactions for label generation via a heuristic thing, training and test of ML and lastly improving prediction reliability by making model decisions human interpretable.</w:t>
      </w:r>
    </w:p>
    <w:p w14:paraId="331717F1" w14:textId="77777777" w:rsidR="00385A1A" w:rsidRDefault="00385A1A" w:rsidP="00385A1A"/>
    <w:p w14:paraId="17FE3445" w14:textId="77777777" w:rsidR="00385A1A" w:rsidRDefault="00385A1A" w:rsidP="00385A1A">
      <w:pPr>
        <w:pStyle w:val="ListParagraph"/>
        <w:numPr>
          <w:ilvl w:val="0"/>
          <w:numId w:val="7"/>
        </w:numPr>
      </w:pPr>
      <w:r>
        <w:lastRenderedPageBreak/>
        <w:t xml:space="preserve">Creating sieve requires a ML. A functional ML has to be trained and tested. This requires the generation of a dataset with features and labels. </w:t>
      </w:r>
    </w:p>
    <w:p w14:paraId="0E280BFE" w14:textId="77777777" w:rsidR="00385A1A" w:rsidRDefault="00385A1A" w:rsidP="00385A1A">
      <w:pPr>
        <w:pStyle w:val="ListParagraph"/>
        <w:numPr>
          <w:ilvl w:val="0"/>
          <w:numId w:val="7"/>
        </w:numPr>
      </w:pPr>
      <w:r>
        <w:t>These must be selected first.</w:t>
      </w:r>
    </w:p>
    <w:p w14:paraId="3160C958" w14:textId="77777777" w:rsidR="00385A1A" w:rsidRDefault="00385A1A" w:rsidP="00385A1A">
      <w:pPr>
        <w:pStyle w:val="ListParagraph"/>
        <w:numPr>
          <w:ilvl w:val="0"/>
          <w:numId w:val="7"/>
        </w:numPr>
      </w:pPr>
      <w:r>
        <w:t>The features we selected are.</w:t>
      </w:r>
    </w:p>
    <w:p w14:paraId="6919060A" w14:textId="77777777" w:rsidR="00385A1A" w:rsidRDefault="00385A1A" w:rsidP="00385A1A">
      <w:pPr>
        <w:pStyle w:val="ListParagraph"/>
        <w:numPr>
          <w:ilvl w:val="1"/>
          <w:numId w:val="7"/>
        </w:numPr>
      </w:pPr>
      <w:r>
        <w:t>Talk about relevant chemistry</w:t>
      </w:r>
    </w:p>
    <w:p w14:paraId="00099C02" w14:textId="77777777" w:rsidR="00385A1A" w:rsidRDefault="00385A1A" w:rsidP="00385A1A">
      <w:pPr>
        <w:pStyle w:val="ListParagraph"/>
        <w:numPr>
          <w:ilvl w:val="0"/>
          <w:numId w:val="7"/>
        </w:numPr>
      </w:pPr>
      <w:r>
        <w:t xml:space="preserve">Due to the limited number of datapoints, for the </w:t>
      </w:r>
      <w:proofErr w:type="spellStart"/>
      <w:r>
        <w:t>masteres</w:t>
      </w:r>
      <w:proofErr w:type="spellEnd"/>
      <w:r>
        <w:t xml:space="preserve"> project we selected only 7</w:t>
      </w:r>
    </w:p>
    <w:p w14:paraId="0BB29B32" w14:textId="77777777" w:rsidR="00385A1A" w:rsidRDefault="00385A1A" w:rsidP="00385A1A">
      <w:pPr>
        <w:pStyle w:val="ListParagraph"/>
        <w:numPr>
          <w:ilvl w:val="1"/>
          <w:numId w:val="7"/>
        </w:numPr>
      </w:pPr>
      <w:r>
        <w:t>List what 7</w:t>
      </w:r>
    </w:p>
    <w:p w14:paraId="5DF895EB" w14:textId="77777777" w:rsidR="00385A1A" w:rsidRDefault="00385A1A" w:rsidP="00385A1A">
      <w:pPr>
        <w:pStyle w:val="ListParagraph"/>
        <w:numPr>
          <w:ilvl w:val="0"/>
          <w:numId w:val="7"/>
        </w:numPr>
      </w:pPr>
      <w:r>
        <w:t xml:space="preserve">The label we chose is a binary classification where 0 and 1. </w:t>
      </w:r>
    </w:p>
    <w:p w14:paraId="249C4E2E" w14:textId="77777777" w:rsidR="00385A1A" w:rsidRDefault="00385A1A" w:rsidP="00385A1A">
      <w:pPr>
        <w:ind w:left="360"/>
      </w:pPr>
      <w:r>
        <w:t>To populate the table 4 programmes were required.</w:t>
      </w:r>
    </w:p>
    <w:p w14:paraId="1B6FFB01" w14:textId="77777777" w:rsidR="00385A1A" w:rsidRDefault="00385A1A" w:rsidP="00385A1A">
      <w:pPr>
        <w:pStyle w:val="ListParagraph"/>
        <w:numPr>
          <w:ilvl w:val="0"/>
          <w:numId w:val="9"/>
        </w:numPr>
      </w:pPr>
      <w:r>
        <w:t>Talk about programme for defining chemical space.</w:t>
      </w:r>
    </w:p>
    <w:p w14:paraId="31FD02FF" w14:textId="77777777" w:rsidR="00385A1A" w:rsidRDefault="00385A1A" w:rsidP="00385A1A">
      <w:pPr>
        <w:pStyle w:val="ListParagraph"/>
        <w:numPr>
          <w:ilvl w:val="0"/>
          <w:numId w:val="9"/>
        </w:numPr>
      </w:pPr>
      <w:r>
        <w:t>Talk about programme for finding out features</w:t>
      </w:r>
    </w:p>
    <w:p w14:paraId="5268BBDD" w14:textId="77777777" w:rsidR="00385A1A" w:rsidRDefault="00385A1A" w:rsidP="00385A1A">
      <w:pPr>
        <w:pStyle w:val="ListParagraph"/>
        <w:numPr>
          <w:ilvl w:val="0"/>
          <w:numId w:val="9"/>
        </w:numPr>
      </w:pPr>
      <w:r>
        <w:t>Talk about programme for synthesising and analysing chemical space.</w:t>
      </w:r>
    </w:p>
    <w:p w14:paraId="16FBF537" w14:textId="77777777" w:rsidR="00385A1A" w:rsidRDefault="00385A1A" w:rsidP="00385A1A">
      <w:pPr>
        <w:pStyle w:val="ListParagraph"/>
        <w:numPr>
          <w:ilvl w:val="0"/>
          <w:numId w:val="9"/>
        </w:numPr>
      </w:pPr>
      <w:r>
        <w:t>Talk about decision maker and populating the table.</w:t>
      </w:r>
    </w:p>
    <w:p w14:paraId="5AFAEFFB" w14:textId="77777777" w:rsidR="00385A1A" w:rsidRDefault="00385A1A" w:rsidP="00385A1A">
      <w:pPr>
        <w:ind w:left="360"/>
      </w:pPr>
    </w:p>
    <w:p w14:paraId="67D56871" w14:textId="77777777" w:rsidR="00385A1A" w:rsidRDefault="00385A1A" w:rsidP="00385A1A">
      <w:pPr>
        <w:ind w:left="360"/>
      </w:pPr>
      <w:r>
        <w:t>the ML can now be trained and tested. With trained model, SHAPs analysis was used to make it human interpretable.</w:t>
      </w:r>
    </w:p>
    <w:p w14:paraId="0114A559" w14:textId="77777777" w:rsidR="00385A1A" w:rsidRDefault="00385A1A" w:rsidP="00385A1A">
      <w:pPr>
        <w:pStyle w:val="ListParagraph"/>
        <w:numPr>
          <w:ilvl w:val="0"/>
          <w:numId w:val="10"/>
        </w:numPr>
      </w:pPr>
      <w:r>
        <w:t>Explain what SHAPs is.</w:t>
      </w:r>
    </w:p>
    <w:p w14:paraId="10180932" w14:textId="77777777" w:rsidR="00385A1A" w:rsidRDefault="00385A1A" w:rsidP="00385A1A">
      <w:pPr>
        <w:pStyle w:val="ListParagraph"/>
        <w:numPr>
          <w:ilvl w:val="0"/>
          <w:numId w:val="10"/>
        </w:numPr>
      </w:pPr>
      <w:r>
        <w:t>Give conclusions which are made with SHAPs analysis.</w:t>
      </w:r>
    </w:p>
    <w:p w14:paraId="0525900C" w14:textId="51156DA8" w:rsidR="00385A1A" w:rsidRDefault="00385A1A" w:rsidP="00385A1A">
      <w:pPr>
        <w:pStyle w:val="ListParagraph"/>
        <w:numPr>
          <w:ilvl w:val="0"/>
          <w:numId w:val="10"/>
        </w:numPr>
      </w:pPr>
      <w:r>
        <w:t>Data interpretation section.</w:t>
      </w:r>
    </w:p>
    <w:p w14:paraId="3E1C9DFF" w14:textId="3C581129" w:rsidR="00336A7A" w:rsidRDefault="00336A7A" w:rsidP="00336A7A">
      <w:pPr>
        <w:ind w:left="360"/>
      </w:pPr>
    </w:p>
    <w:p w14:paraId="199738A0" w14:textId="41D32CBD" w:rsidR="00336A7A" w:rsidRDefault="00336A7A" w:rsidP="00336A7A">
      <w:pPr>
        <w:ind w:left="360"/>
      </w:pPr>
      <w:r>
        <w:t>Future work</w:t>
      </w:r>
    </w:p>
    <w:p w14:paraId="5D682C3E" w14:textId="67AF661E" w:rsidR="00336A7A" w:rsidRDefault="00336A7A" w:rsidP="00336A7A">
      <w:pPr>
        <w:pStyle w:val="ListParagraph"/>
        <w:numPr>
          <w:ilvl w:val="0"/>
          <w:numId w:val="12"/>
        </w:numPr>
      </w:pPr>
      <w:r>
        <w:t>Platform for X-ray crystal growth</w:t>
      </w:r>
    </w:p>
    <w:p w14:paraId="4EED7F2A" w14:textId="3E066ACC" w:rsidR="00336A7A" w:rsidRDefault="00336A7A" w:rsidP="00336A7A">
      <w:pPr>
        <w:pStyle w:val="ListParagraph"/>
        <w:numPr>
          <w:ilvl w:val="0"/>
          <w:numId w:val="12"/>
        </w:numPr>
      </w:pPr>
      <w:r>
        <w:t xml:space="preserve">Testing out combination to study </w:t>
      </w:r>
      <w:proofErr w:type="spellStart"/>
      <w:r>
        <w:t>self sorting</w:t>
      </w:r>
      <w:proofErr w:type="spellEnd"/>
    </w:p>
    <w:p w14:paraId="173BE7E2" w14:textId="71D6D4B9" w:rsidR="00336A7A" w:rsidRDefault="00336A7A" w:rsidP="00336A7A">
      <w:pPr>
        <w:pStyle w:val="ListParagraph"/>
        <w:numPr>
          <w:ilvl w:val="0"/>
          <w:numId w:val="12"/>
        </w:numPr>
      </w:pPr>
      <w:r>
        <w:t>Testing out sieve on new, slightly different dataset</w:t>
      </w:r>
    </w:p>
    <w:p w14:paraId="22356896" w14:textId="77777777" w:rsidR="009F437F" w:rsidRDefault="009F437F" w:rsidP="00336A7A">
      <w:pPr>
        <w:pStyle w:val="ListParagraph"/>
        <w:numPr>
          <w:ilvl w:val="0"/>
          <w:numId w:val="12"/>
        </w:numPr>
      </w:pPr>
      <w:r>
        <w:t>Still lots of manual processes</w:t>
      </w:r>
    </w:p>
    <w:p w14:paraId="59ABA761" w14:textId="75FA05C6" w:rsidR="00F81B63" w:rsidRDefault="00F81B63" w:rsidP="009F437F">
      <w:pPr>
        <w:pStyle w:val="ListParagraph"/>
        <w:numPr>
          <w:ilvl w:val="1"/>
          <w:numId w:val="12"/>
        </w:numPr>
      </w:pPr>
      <w:r>
        <w:t>Using KUKA for sample transport.</w:t>
      </w:r>
    </w:p>
    <w:p w14:paraId="0E6F01B6" w14:textId="1254653B" w:rsidR="009F437F" w:rsidRDefault="009F437F" w:rsidP="00945E37">
      <w:pPr>
        <w:pStyle w:val="ListParagraph"/>
        <w:numPr>
          <w:ilvl w:val="1"/>
          <w:numId w:val="12"/>
        </w:numPr>
      </w:pPr>
      <w:r>
        <w:t>Better filtration metho</w:t>
      </w:r>
      <w:r w:rsidR="0032002E">
        <w:t>d</w:t>
      </w:r>
    </w:p>
    <w:p w14:paraId="4ABC3D1C" w14:textId="40EF36C0" w:rsidR="0083314A" w:rsidRDefault="0083314A" w:rsidP="0083314A">
      <w:pPr>
        <w:pStyle w:val="ListParagraph"/>
        <w:numPr>
          <w:ilvl w:val="0"/>
          <w:numId w:val="12"/>
        </w:numPr>
      </w:pPr>
      <w:r>
        <w:t xml:space="preserve">Make it closed loop so </w:t>
      </w:r>
      <w:proofErr w:type="gramStart"/>
      <w:r>
        <w:t>more easy</w:t>
      </w:r>
      <w:proofErr w:type="gramEnd"/>
      <w:r>
        <w:t xml:space="preserve"> to expand on platform (currently first running all reaction and then using decision maker).</w:t>
      </w:r>
    </w:p>
    <w:p w14:paraId="624E8B56" w14:textId="18F97467" w:rsidR="00336A7A" w:rsidRDefault="00336A7A" w:rsidP="00336A7A">
      <w:pPr>
        <w:ind w:left="360"/>
      </w:pPr>
    </w:p>
    <w:p w14:paraId="0D13C2EA" w14:textId="1438CD89" w:rsidR="00385A1A" w:rsidRDefault="00336A7A" w:rsidP="003029C4">
      <w:pPr>
        <w:ind w:left="360"/>
      </w:pPr>
      <w:r>
        <w:t>Conclusions</w:t>
      </w:r>
    </w:p>
    <w:p w14:paraId="60EE6D2C" w14:textId="77777777" w:rsidR="00385A1A" w:rsidRPr="003D3D05" w:rsidRDefault="00385A1A" w:rsidP="006C7084"/>
    <w:p w14:paraId="649EA4AA" w14:textId="3936045F" w:rsidR="00B55EF1" w:rsidRDefault="009C3B2D" w:rsidP="006E6DC7">
      <w:pPr>
        <w:pStyle w:val="Heading1"/>
      </w:pPr>
      <w:bookmarkStart w:id="4" w:name="_Toc169859051"/>
      <w:r w:rsidRPr="00A76BDD">
        <w:t xml:space="preserve">Artificial Curiosity: A Search for Novel </w:t>
      </w:r>
      <w:r w:rsidR="00D4529B">
        <w:t>Chemistry</w:t>
      </w:r>
      <w:r w:rsidRPr="00A76BDD">
        <w:t xml:space="preserve"> and Chemical Understanding.</w:t>
      </w:r>
      <w:bookmarkEnd w:id="4"/>
    </w:p>
    <w:p w14:paraId="5713258E" w14:textId="3630C3AC" w:rsidR="00B55EF1" w:rsidRDefault="00B55EF1" w:rsidP="00B55EF1">
      <w:pPr>
        <w:pStyle w:val="Heading2"/>
        <w:numPr>
          <w:ilvl w:val="0"/>
          <w:numId w:val="13"/>
        </w:numPr>
      </w:pPr>
      <w:bookmarkStart w:id="5" w:name="_Toc169859052"/>
      <w:r>
        <w:t>Introduction</w:t>
      </w:r>
      <w:bookmarkEnd w:id="5"/>
    </w:p>
    <w:p w14:paraId="07CF5EE7" w14:textId="373093B3" w:rsidR="006E6DC7" w:rsidRPr="006E6DC7" w:rsidRDefault="006E6DC7" w:rsidP="006E6DC7">
      <w:r>
        <w:t xml:space="preserve">Serendipitous discoveries, such as </w:t>
      </w:r>
      <w:commentRangeStart w:id="6"/>
      <w:r>
        <w:t>Wittig olefination</w:t>
      </w:r>
      <w:commentRangeEnd w:id="6"/>
      <w:r w:rsidR="00A7259E">
        <w:rPr>
          <w:rStyle w:val="CommentReference"/>
          <w:kern w:val="2"/>
          <w14:ligatures w14:val="standardContextual"/>
        </w:rPr>
        <w:commentReference w:id="6"/>
      </w:r>
      <w:r>
        <w:t>,</w:t>
      </w:r>
      <w:r w:rsidRPr="00A76BDD">
        <w:t xml:space="preserve"> play a major role in </w:t>
      </w:r>
      <w:ins w:id="7" w:author="Ayme, Jean-François" w:date="2024-06-23T14:24:00Z">
        <w:r w:rsidR="00A7259E">
          <w:t>c</w:t>
        </w:r>
      </w:ins>
      <w:del w:id="8" w:author="Ayme, Jean-François" w:date="2024-06-23T14:24:00Z">
        <w:r w:rsidRPr="00A76BDD" w:rsidDel="00A7259E">
          <w:delText>C</w:delText>
        </w:r>
      </w:del>
      <w:r w:rsidRPr="00A76BDD">
        <w:t>hemistry</w:t>
      </w:r>
      <w:del w:id="9" w:author="Ayme, Jean-François" w:date="2024-06-23T14:24:00Z">
        <w:r w:rsidDel="00A7259E">
          <w:delText>, revolutionising different industries</w:delText>
        </w:r>
      </w:del>
      <w:r w:rsidRPr="00A76BDD">
        <w:t xml:space="preserve">. Unfortunately, this makes </w:t>
      </w:r>
      <w:del w:id="10" w:author="Ayme, Jean-François" w:date="2024-06-23T14:25:00Z">
        <w:r w:rsidRPr="00A76BDD" w:rsidDel="00A7259E">
          <w:delText xml:space="preserve">finding </w:delText>
        </w:r>
        <w:r w:rsidDel="00A7259E">
          <w:delText xml:space="preserve">new </w:delText>
        </w:r>
        <w:r w:rsidRPr="00A76BDD" w:rsidDel="00A7259E">
          <w:delText>materials and compounds</w:delText>
        </w:r>
        <w:r w:rsidDel="00A7259E">
          <w:delText xml:space="preserve"> with useful properties</w:delText>
        </w:r>
      </w:del>
      <w:ins w:id="11" w:author="Ayme, Jean-François" w:date="2024-06-23T14:25:00Z">
        <w:r w:rsidR="00A7259E">
          <w:t>discoveries of interest</w:t>
        </w:r>
      </w:ins>
      <w:r>
        <w:t xml:space="preserve"> both</w:t>
      </w:r>
      <w:r w:rsidRPr="00A76BDD">
        <w:t xml:space="preserve"> rare and unpredictable.</w:t>
      </w:r>
      <w:r>
        <w:t xml:space="preserve"> If </w:t>
      </w:r>
      <w:del w:id="12" w:author="Ayme, Jean-François" w:date="2024-06-23T14:27:00Z">
        <w:r w:rsidDel="00A7259E">
          <w:delText xml:space="preserve">compound </w:delText>
        </w:r>
        <w:commentRangeStart w:id="13"/>
        <w:r w:rsidDel="00A7259E">
          <w:delText xml:space="preserve">formation </w:delText>
        </w:r>
      </w:del>
      <w:ins w:id="14" w:author="Ayme, Jean-François" w:date="2024-06-23T14:27:00Z">
        <w:r w:rsidR="00A7259E">
          <w:t xml:space="preserve">discovery </w:t>
        </w:r>
      </w:ins>
      <w:r>
        <w:t>can be rationalised</w:t>
      </w:r>
      <w:ins w:id="15" w:author="Ayme, Jean-François" w:date="2024-06-23T14:28:00Z">
        <w:r w:rsidR="00A7259E">
          <w:t xml:space="preserve"> in silico</w:t>
        </w:r>
      </w:ins>
      <w:r>
        <w:t xml:space="preserve"> or alternatively, </w:t>
      </w:r>
      <w:proofErr w:type="spellStart"/>
      <w:r>
        <w:t>if</w:t>
      </w:r>
      <w:del w:id="16" w:author="Ayme, Jean-François" w:date="2024-06-23T14:31:00Z">
        <w:r w:rsidDel="00A7259E">
          <w:delText xml:space="preserve"> </w:delText>
        </w:r>
      </w:del>
      <w:del w:id="17" w:author="Ayme, Jean-François" w:date="2024-06-23T14:29:00Z">
        <w:r w:rsidDel="00A7259E">
          <w:delText xml:space="preserve">the </w:delText>
        </w:r>
      </w:del>
      <w:ins w:id="18" w:author="Ayme, Jean-François" w:date="2024-06-23T14:29:00Z">
        <w:r w:rsidR="00A7259E">
          <w:t>a</w:t>
        </w:r>
        <w:proofErr w:type="spellEnd"/>
        <w:r w:rsidR="00A7259E">
          <w:t xml:space="preserve"> vast </w:t>
        </w:r>
      </w:ins>
      <w:r>
        <w:t xml:space="preserve">chemical space can be sieved </w:t>
      </w:r>
      <w:ins w:id="19" w:author="Ayme, Jean-François" w:date="2024-06-23T14:31:00Z">
        <w:r w:rsidR="00A7259E">
          <w:t xml:space="preserve">in silico </w:t>
        </w:r>
      </w:ins>
      <w:del w:id="20" w:author="Ayme, Jean-François" w:date="2024-06-23T14:31:00Z">
        <w:r w:rsidDel="00A7259E">
          <w:delText xml:space="preserve">through </w:delText>
        </w:r>
      </w:del>
      <w:r>
        <w:t>quickly and reliably</w:t>
      </w:r>
      <w:ins w:id="21" w:author="Ayme, Jean-François" w:date="2024-06-23T14:29:00Z">
        <w:r w:rsidR="00A7259E">
          <w:t>—</w:t>
        </w:r>
      </w:ins>
      <w:ins w:id="22" w:author="Ayme, Jean-François" w:date="2024-06-23T14:30:00Z">
        <w:r w:rsidR="00A7259E">
          <w:t>in</w:t>
        </w:r>
      </w:ins>
      <w:ins w:id="23" w:author="Ayme, Jean-François" w:date="2024-06-23T14:31:00Z">
        <w:r w:rsidR="00A7259E">
          <w:t xml:space="preserve">solating </w:t>
        </w:r>
      </w:ins>
      <w:ins w:id="24" w:author="Ayme, Jean-François" w:date="2024-06-23T14:29:00Z">
        <w:r w:rsidR="00A7259E">
          <w:t xml:space="preserve">promising regions </w:t>
        </w:r>
      </w:ins>
      <w:ins w:id="25" w:author="Ayme, Jean-François" w:date="2024-06-23T14:30:00Z">
        <w:r w:rsidR="00A7259E">
          <w:t>to be explored experimentally</w:t>
        </w:r>
      </w:ins>
      <w:ins w:id="26" w:author="Ayme, Jean-François" w:date="2024-06-23T14:31:00Z">
        <w:r w:rsidR="00A7259E">
          <w:t xml:space="preserve">—the discovery process </w:t>
        </w:r>
      </w:ins>
      <w:del w:id="27" w:author="Ayme, Jean-François" w:date="2024-06-23T14:31:00Z">
        <w:r w:rsidDel="00A7259E">
          <w:delText xml:space="preserve">, new materials can </w:delText>
        </w:r>
      </w:del>
      <w:ins w:id="28" w:author="Ayme, Jean-François" w:date="2024-06-23T14:31:00Z">
        <w:r w:rsidR="00A7259E">
          <w:t xml:space="preserve">could </w:t>
        </w:r>
      </w:ins>
      <w:r>
        <w:t xml:space="preserve">be </w:t>
      </w:r>
      <w:del w:id="29" w:author="Ayme, Jean-François" w:date="2024-06-23T14:32:00Z">
        <w:r w:rsidDel="00A7259E">
          <w:delText xml:space="preserve">found more </w:delText>
        </w:r>
        <w:commentRangeEnd w:id="13"/>
        <w:r w:rsidR="00A7259E" w:rsidDel="00A7259E">
          <w:rPr>
            <w:rStyle w:val="CommentReference"/>
            <w:kern w:val="2"/>
            <w14:ligatures w14:val="standardContextual"/>
          </w:rPr>
          <w:commentReference w:id="13"/>
        </w:r>
      </w:del>
      <w:ins w:id="30" w:author="Ayme, Jean-François" w:date="2024-06-23T14:32:00Z">
        <w:r w:rsidR="00A7259E">
          <w:t xml:space="preserve">made </w:t>
        </w:r>
      </w:ins>
      <w:del w:id="31" w:author="Ayme, Jean-François" w:date="2024-06-23T14:26:00Z">
        <w:r w:rsidDel="00A7259E">
          <w:delText>consistently</w:delText>
        </w:r>
      </w:del>
      <w:ins w:id="32" w:author="Ayme, Jean-François" w:date="2024-06-23T14:32:00Z">
        <w:r w:rsidR="00A7259E">
          <w:t xml:space="preserve">more </w:t>
        </w:r>
      </w:ins>
      <w:ins w:id="33" w:author="Ayme, Jean-François" w:date="2024-06-23T14:26:00Z">
        <w:r w:rsidR="00A7259E">
          <w:t>efficient</w:t>
        </w:r>
      </w:ins>
      <w:r>
        <w:t>. Here</w:t>
      </w:r>
      <w:r w:rsidR="00046ED5">
        <w:t>,</w:t>
      </w:r>
      <w:r>
        <w:t xml:space="preserve"> we present </w:t>
      </w:r>
      <w:commentRangeStart w:id="34"/>
      <w:r>
        <w:t>a</w:t>
      </w:r>
      <w:commentRangeEnd w:id="34"/>
      <w:r w:rsidR="007058DC">
        <w:rPr>
          <w:rStyle w:val="CommentReference"/>
          <w:kern w:val="2"/>
          <w14:ligatures w14:val="standardContextual"/>
        </w:rPr>
        <w:commentReference w:id="34"/>
      </w:r>
      <w:r>
        <w:t xml:space="preserve"> workflow </w:t>
      </w:r>
      <w:proofErr w:type="gramStart"/>
      <w:r>
        <w:t xml:space="preserve">that </w:t>
      </w:r>
      <w:ins w:id="35" w:author="Ayme, Jean-François" w:date="2024-06-23T14:38:00Z">
        <w:r w:rsidR="007058DC">
          <w:t>.</w:t>
        </w:r>
        <w:proofErr w:type="gramEnd"/>
        <w:r w:rsidR="007058DC">
          <w:t xml:space="preserve"> </w:t>
        </w:r>
      </w:ins>
      <w:commentRangeStart w:id="36"/>
      <w:del w:id="37" w:author="Ayme, Jean-François" w:date="2024-06-23T14:38:00Z">
        <w:r w:rsidDel="007058DC">
          <w:delText xml:space="preserve">generates </w:delText>
        </w:r>
      </w:del>
      <w:ins w:id="38" w:author="Ayme, Jean-François" w:date="2024-06-23T14:40:00Z">
        <w:r w:rsidR="007058DC">
          <w:t>A</w:t>
        </w:r>
      </w:ins>
      <w:del w:id="39" w:author="Ayme, Jean-François" w:date="2024-06-23T14:40:00Z">
        <w:r w:rsidDel="007058DC">
          <w:delText>a</w:delText>
        </w:r>
      </w:del>
      <w:r>
        <w:t xml:space="preserve"> chemical dataset on imine-based metal organic complexes </w:t>
      </w:r>
      <w:ins w:id="40" w:author="Ayme, Jean-François" w:date="2024-06-23T14:38:00Z">
        <w:r w:rsidR="007058DC">
          <w:t>will be generated via HTE and th</w:t>
        </w:r>
      </w:ins>
      <w:ins w:id="41" w:author="Ayme, Jean-François" w:date="2024-06-23T14:39:00Z">
        <w:r w:rsidR="007058DC">
          <w:t xml:space="preserve">e finding rationalized </w:t>
        </w:r>
        <w:proofErr w:type="gramStart"/>
        <w:r w:rsidR="007058DC">
          <w:t>and  generalized</w:t>
        </w:r>
        <w:proofErr w:type="gramEnd"/>
        <w:r w:rsidR="007058DC">
          <w:t xml:space="preserve"> using AI.</w:t>
        </w:r>
      </w:ins>
      <w:commentRangeEnd w:id="36"/>
      <w:ins w:id="42" w:author="Ayme, Jean-François" w:date="2024-06-23T14:40:00Z">
        <w:r w:rsidR="007058DC">
          <w:rPr>
            <w:rStyle w:val="CommentReference"/>
            <w:kern w:val="2"/>
            <w14:ligatures w14:val="standardContextual"/>
          </w:rPr>
          <w:commentReference w:id="36"/>
        </w:r>
      </w:ins>
      <w:del w:id="43" w:author="Ayme, Jean-François" w:date="2024-06-23T14:39:00Z">
        <w:r w:rsidDel="007058DC">
          <w:delText>to understand their formation rational and to build a reactivity sieving tool</w:delText>
        </w:r>
      </w:del>
      <w:r>
        <w:t xml:space="preserve">. </w:t>
      </w:r>
      <w:ins w:id="44" w:author="Ayme, Jean-François" w:date="2024-06-23T14:40:00Z">
        <w:r w:rsidR="007058DC">
          <w:t xml:space="preserve">To do so,  an </w:t>
        </w:r>
      </w:ins>
      <w:del w:id="45" w:author="Ayme, Jean-François" w:date="2024-06-23T14:40:00Z">
        <w:r w:rsidDel="007058DC">
          <w:delText xml:space="preserve">This </w:delText>
        </w:r>
      </w:del>
      <w:r>
        <w:t xml:space="preserve">workflow </w:t>
      </w:r>
      <w:ins w:id="46" w:author="Ayme, Jean-François" w:date="2024-06-23T14:41:00Z">
        <w:r w:rsidR="007058DC">
          <w:t xml:space="preserve">was built to </w:t>
        </w:r>
      </w:ins>
      <w:r>
        <w:t>synthesises and analysis</w:t>
      </w:r>
      <w:ins w:id="47" w:author="Ayme, Jean-François" w:date="2024-06-23T14:42:00Z">
        <w:r w:rsidR="007058DC">
          <w:t xml:space="preserve"> in an automated fashion</w:t>
        </w:r>
      </w:ins>
      <w:r>
        <w:t xml:space="preserve"> </w:t>
      </w:r>
      <w:ins w:id="48" w:author="Ayme, Jean-François" w:date="2024-06-23T14:42:00Z">
        <w:r w:rsidR="007058DC">
          <w:t xml:space="preserve">reaction between </w:t>
        </w:r>
      </w:ins>
      <w:r>
        <w:t xml:space="preserve">different combinations of diamine, monoaldehyde, and </w:t>
      </w:r>
      <w:ins w:id="49" w:author="Ayme, Jean-François" w:date="2024-06-23T14:41:00Z">
        <w:r w:rsidR="007058DC">
          <w:t xml:space="preserve">transition </w:t>
        </w:r>
      </w:ins>
      <w:r>
        <w:t>metals</w:t>
      </w:r>
      <w:ins w:id="50" w:author="Ayme, Jean-François" w:date="2024-06-23T14:43:00Z">
        <w:r w:rsidR="007058DC">
          <w:t xml:space="preserve">, determining if the combination </w:t>
        </w:r>
      </w:ins>
      <w:ins w:id="51" w:author="Ayme, Jean-François" w:date="2024-06-23T14:44:00Z">
        <w:r w:rsidR="007058DC">
          <w:t>was</w:t>
        </w:r>
      </w:ins>
      <w:ins w:id="52" w:author="Ayme, Jean-François" w:date="2024-06-23T14:43:00Z">
        <w:r w:rsidR="007058DC">
          <w:t xml:space="preserve"> successful or not</w:t>
        </w:r>
      </w:ins>
      <w:r>
        <w:t xml:space="preserve"> </w:t>
      </w:r>
      <w:del w:id="53" w:author="Ayme, Jean-François" w:date="2024-06-23T14:43:00Z">
        <w:r w:rsidDel="007058DC">
          <w:delText>on</w:delText>
        </w:r>
      </w:del>
      <w:r>
        <w:t xml:space="preserve"> </w:t>
      </w:r>
      <w:ins w:id="54" w:author="Ayme, Jean-François" w:date="2024-06-23T14:43:00Z">
        <w:r w:rsidR="007058DC">
          <w:t xml:space="preserve">A </w:t>
        </w:r>
        <w:proofErr w:type="spellStart"/>
        <w:r w:rsidR="007058DC">
          <w:t>Chemspeed</w:t>
        </w:r>
        <w:proofErr w:type="spellEnd"/>
        <w:r w:rsidR="007058DC">
          <w:t xml:space="preserve"> </w:t>
        </w:r>
      </w:ins>
      <w:del w:id="55" w:author="Ayme, Jean-François" w:date="2024-06-23T14:43:00Z">
        <w:r w:rsidDel="007058DC">
          <w:delText>a</w:delText>
        </w:r>
      </w:del>
      <w:r>
        <w:t xml:space="preserve"> high through put platform and a </w:t>
      </w:r>
      <w:ins w:id="56" w:author="Ayme, Jean-François" w:date="2024-06-23T14:43:00Z">
        <w:r w:rsidR="007058DC">
          <w:t xml:space="preserve">python based </w:t>
        </w:r>
      </w:ins>
      <w:r>
        <w:t>heuristic decision maker</w:t>
      </w:r>
      <w:ins w:id="57" w:author="Ayme, Jean-François" w:date="2024-06-23T14:44:00Z">
        <w:r w:rsidR="007058DC">
          <w:t xml:space="preserve"> were </w:t>
        </w:r>
        <w:proofErr w:type="spellStart"/>
        <w:r w:rsidR="007058DC">
          <w:t>used</w:t>
        </w:r>
      </w:ins>
      <w:del w:id="58" w:author="Ayme, Jean-François" w:date="2024-06-23T14:43:00Z">
        <w:r w:rsidDel="007058DC">
          <w:delText xml:space="preserve"> determines if the combination is successful or not</w:delText>
        </w:r>
      </w:del>
      <w:del w:id="59" w:author="Ayme, Jean-François" w:date="2024-06-23T14:45:00Z">
        <w:r w:rsidDel="007058DC">
          <w:delText xml:space="preserve">. The merging of HTE and automated spectra analysis generated a </w:delText>
        </w:r>
      </w:del>
      <w:ins w:id="60" w:author="Ayme, Jean-François" w:date="2024-06-23T14:45:00Z">
        <w:r w:rsidR="007058DC">
          <w:t>to</w:t>
        </w:r>
        <w:proofErr w:type="spellEnd"/>
        <w:r w:rsidR="007058DC">
          <w:t xml:space="preserve"> build a </w:t>
        </w:r>
      </w:ins>
      <w:r>
        <w:t>dataset of 376</w:t>
      </w:r>
      <w:del w:id="61" w:author="Ayme, Jean-François" w:date="2024-06-23T14:45:00Z">
        <w:r w:rsidDel="007058DC">
          <w:delText xml:space="preserve"> different </w:delText>
        </w:r>
      </w:del>
      <w:r>
        <w:t>reactions</w:t>
      </w:r>
      <w:ins w:id="62" w:author="Ayme, Jean-François" w:date="2024-06-23T14:45:00Z">
        <w:r w:rsidR="007058DC">
          <w:t xml:space="preserve"> </w:t>
        </w:r>
      </w:ins>
      <w:r>
        <w:t xml:space="preserve">. </w:t>
      </w:r>
      <w:del w:id="63" w:author="Ayme, Jean-François" w:date="2024-06-23T14:45:00Z">
        <w:r w:rsidDel="007058DC">
          <w:delText>A</w:delText>
        </w:r>
        <w:r w:rsidRPr="00B070A3" w:rsidDel="007058DC">
          <w:delText>fterwards</w:delText>
        </w:r>
      </w:del>
      <w:ins w:id="64" w:author="Ayme, Jean-François" w:date="2024-06-23T14:45:00Z">
        <w:r w:rsidR="007058DC">
          <w:t>Following the colle</w:t>
        </w:r>
      </w:ins>
      <w:ins w:id="65" w:author="Ayme, Jean-François" w:date="2024-06-23T14:46:00Z">
        <w:r w:rsidR="007058DC">
          <w:t>ction of the data</w:t>
        </w:r>
      </w:ins>
      <w:r>
        <w:t xml:space="preserve">, machine learning algorithms </w:t>
      </w:r>
      <w:del w:id="66" w:author="Ayme, Jean-François" w:date="2024-06-23T14:46:00Z">
        <w:r w:rsidDel="007058DC">
          <w:delText xml:space="preserve">are </w:delText>
        </w:r>
      </w:del>
      <w:ins w:id="67" w:author="Ayme, Jean-François" w:date="2024-06-23T14:46:00Z">
        <w:r w:rsidR="007058DC">
          <w:t xml:space="preserve">were </w:t>
        </w:r>
      </w:ins>
      <w:r>
        <w:t xml:space="preserve">used </w:t>
      </w:r>
      <w:ins w:id="68" w:author="Ayme, Jean-François" w:date="2024-06-23T14:46:00Z">
        <w:r w:rsidR="007058DC">
          <w:t xml:space="preserve">to </w:t>
        </w:r>
      </w:ins>
      <w:r>
        <w:t xml:space="preserve">both </w:t>
      </w:r>
      <w:del w:id="69" w:author="Ayme, Jean-François" w:date="2024-06-23T14:46:00Z">
        <w:r w:rsidDel="007058DC">
          <w:delText xml:space="preserve">as a </w:delText>
        </w:r>
      </w:del>
      <w:r>
        <w:t xml:space="preserve">sieve and </w:t>
      </w:r>
      <w:del w:id="70" w:author="Ayme, Jean-François" w:date="2024-06-23T14:46:00Z">
        <w:r w:rsidDel="007058DC">
          <w:delText xml:space="preserve">for its ability to </w:delText>
        </w:r>
      </w:del>
      <w:r>
        <w:t xml:space="preserve">interpret complex relations in the space. The </w:t>
      </w:r>
      <w:del w:id="71" w:author="Ayme, Jean-François" w:date="2024-06-23T14:47:00Z">
        <w:r w:rsidDel="007058DC">
          <w:delText xml:space="preserve">sieve </w:delText>
        </w:r>
      </w:del>
      <w:ins w:id="72" w:author="Ayme, Jean-François" w:date="2024-06-23T14:47:00Z">
        <w:r w:rsidR="007058DC">
          <w:t xml:space="preserve">resulting model </w:t>
        </w:r>
      </w:ins>
      <w:ins w:id="73" w:author="Ayme, Jean-François" w:date="2024-06-23T14:48:00Z">
        <w:r w:rsidR="007058DC">
          <w:t>will be made human interpretable</w:t>
        </w:r>
        <w:r w:rsidR="007058DC" w:rsidDel="007058DC">
          <w:t xml:space="preserve"> </w:t>
        </w:r>
        <w:r w:rsidR="007058DC">
          <w:t xml:space="preserve">via XX to </w:t>
        </w:r>
      </w:ins>
      <w:del w:id="74" w:author="Ayme, Jean-François" w:date="2024-06-23T14:48:00Z">
        <w:r w:rsidDel="007058DC">
          <w:delText xml:space="preserve">is then used </w:delText>
        </w:r>
      </w:del>
      <w:proofErr w:type="spellStart"/>
      <w:r>
        <w:t>to</w:t>
      </w:r>
      <w:proofErr w:type="spellEnd"/>
      <w:r>
        <w:t xml:space="preserve"> </w:t>
      </w:r>
      <w:del w:id="75" w:author="Ayme, Jean-François" w:date="2024-06-23T14:48:00Z">
        <w:r w:rsidDel="007058DC">
          <w:delText xml:space="preserve">further </w:delText>
        </w:r>
      </w:del>
      <w:r>
        <w:t xml:space="preserve">provide </w:t>
      </w:r>
      <w:ins w:id="76" w:author="Ayme, Jean-François" w:date="2024-06-23T14:49:00Z">
        <w:r w:rsidR="007058DC">
          <w:t xml:space="preserve">further </w:t>
        </w:r>
      </w:ins>
      <w:r>
        <w:t xml:space="preserve">chemical insights </w:t>
      </w:r>
      <w:del w:id="77" w:author="Ayme, Jean-François" w:date="2024-06-23T14:49:00Z">
        <w:r w:rsidDel="007058DC">
          <w:delText>and to improve its sieving reliability by making its decision-making processing</w:delText>
        </w:r>
      </w:del>
      <w:del w:id="78" w:author="Ayme, Jean-François" w:date="2024-06-23T14:48:00Z">
        <w:r w:rsidDel="007058DC">
          <w:delText xml:space="preserve"> </w:delText>
        </w:r>
      </w:del>
      <w:ins w:id="79" w:author="Ayme, Jean-François" w:date="2024-06-23T14:49:00Z">
        <w:r w:rsidR="007058DC">
          <w:t>to the human chemist</w:t>
        </w:r>
      </w:ins>
      <w:del w:id="80" w:author="Ayme, Jean-François" w:date="2024-06-23T14:48:00Z">
        <w:r w:rsidDel="007058DC">
          <w:delText>human interpretable</w:delText>
        </w:r>
      </w:del>
      <w:r>
        <w:t xml:space="preserve">. </w:t>
      </w:r>
      <w:commentRangeStart w:id="81"/>
      <w:r>
        <w:t xml:space="preserve">Overall, the scope of the paper is to build a </w:t>
      </w:r>
      <w:r>
        <w:lastRenderedPageBreak/>
        <w:t xml:space="preserve">workflow that generates a dataset for developing chemical understanding and for sieve building and testing as both help locate areas in </w:t>
      </w:r>
      <w:r w:rsidR="00046ED5">
        <w:t xml:space="preserve">a </w:t>
      </w:r>
      <w:r>
        <w:t xml:space="preserve">chemical space </w:t>
      </w:r>
      <w:r w:rsidR="00046ED5">
        <w:t>containing</w:t>
      </w:r>
      <w:r>
        <w:t xml:space="preserve"> valuable compounds without relying on conventional analogue-based approaches.</w:t>
      </w:r>
      <w:commentRangeEnd w:id="81"/>
      <w:r w:rsidR="007058DC">
        <w:rPr>
          <w:rStyle w:val="CommentReference"/>
          <w:kern w:val="2"/>
          <w14:ligatures w14:val="standardContextual"/>
        </w:rPr>
        <w:commentReference w:id="81"/>
      </w:r>
    </w:p>
    <w:p w14:paraId="4E0C233A" w14:textId="4A0912E6" w:rsidR="00B55EF1" w:rsidRPr="00B55EF1" w:rsidRDefault="00B55EF1" w:rsidP="000C09CF">
      <w:pPr>
        <w:pStyle w:val="Heading3"/>
      </w:pPr>
      <w:bookmarkStart w:id="82" w:name="_Toc169859053"/>
      <w:r>
        <w:t xml:space="preserve">1.1 </w:t>
      </w:r>
      <w:r w:rsidR="000C09CF">
        <w:t>Problem Introduction</w:t>
      </w:r>
      <w:bookmarkEnd w:id="82"/>
    </w:p>
    <w:p w14:paraId="44A6F8A7" w14:textId="2A9EBCDA" w:rsidR="003D385A" w:rsidDel="0009327B" w:rsidRDefault="003D385A" w:rsidP="003D385A">
      <w:pPr>
        <w:rPr>
          <w:del w:id="83" w:author="Ayme, Jean-François" w:date="2024-06-23T14:50:00Z"/>
        </w:rPr>
      </w:pPr>
      <w:del w:id="84" w:author="Ayme, Jean-François" w:date="2024-06-23T14:50:00Z">
        <w:r w:rsidRPr="00A76BDD" w:rsidDel="0009327B">
          <w:delText xml:space="preserve">The chemical space is huge. It is thought that the total space of organic small molecules (&lt;500 daltons) is in the order of </w:delText>
        </w:r>
        <w:r w:rsidRPr="00E23E87" w:rsidDel="0009327B">
          <w:delText>10</w:delText>
        </w:r>
        <w:r w:rsidRPr="00ED63F9" w:rsidDel="0009327B">
          <w:rPr>
            <w:vertAlign w:val="superscript"/>
          </w:rPr>
          <w:delText>60</w:delText>
        </w:r>
        <w:r w:rsidRPr="00E23E87" w:rsidDel="0009327B">
          <w:delText xml:space="preserve"> compounds</w:delText>
        </w:r>
        <w:r w:rsidDel="0009327B">
          <w:fldChar w:fldCharType="begin"/>
        </w:r>
        <w:r w:rsidDel="0009327B">
          <w:delInstrText xml:space="preserve"> ADDIN ZOTERO_ITEM CSL_CITATION {"citationID":"qWyTLt7r","properties":{"formattedCitation":"\\super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delInstrText>
        </w:r>
        <w:r w:rsidDel="0009327B">
          <w:fldChar w:fldCharType="separate"/>
        </w:r>
        <w:r w:rsidRPr="003D385A" w:rsidDel="0009327B">
          <w:rPr>
            <w:rFonts w:ascii="Calibri" w:hAnsi="Calibri" w:cs="Times New Roman"/>
            <w:szCs w:val="24"/>
            <w:vertAlign w:val="superscript"/>
          </w:rPr>
          <w:delText>10</w:delText>
        </w:r>
        <w:r w:rsidDel="0009327B">
          <w:fldChar w:fldCharType="end"/>
        </w:r>
        <w:r w:rsidDel="0009327B">
          <w:delText xml:space="preserve">. </w:delText>
        </w:r>
        <w:r w:rsidRPr="00A76BDD" w:rsidDel="0009327B">
          <w:delText>Its massive!</w:delText>
        </w:r>
        <w:r w:rsidR="00B55EF1" w:rsidDel="0009327B">
          <w:delText xml:space="preserve"> </w:delText>
        </w:r>
      </w:del>
    </w:p>
    <w:p w14:paraId="6D53D4D1" w14:textId="2A257B25" w:rsidR="000C09CF" w:rsidRDefault="0009327B" w:rsidP="003D385A">
      <w:commentRangeStart w:id="85"/>
      <w:ins w:id="86" w:author="Ayme, Jean-François" w:date="2024-06-23T14:51:00Z">
        <w:r>
          <w:t xml:space="preserve">In traditional chemical </w:t>
        </w:r>
        <w:proofErr w:type="gramStart"/>
        <w:r>
          <w:t>research,  s</w:t>
        </w:r>
      </w:ins>
      <w:proofErr w:type="gramEnd"/>
      <w:del w:id="87" w:author="Ayme, Jean-François" w:date="2024-06-23T14:51:00Z">
        <w:r w:rsidR="000C1896" w:rsidDel="0009327B">
          <w:delText>S</w:delText>
        </w:r>
      </w:del>
      <w:r w:rsidR="000C1896">
        <w:t xml:space="preserve">erendipity still plays a central role in </w:t>
      </w:r>
      <w:r w:rsidR="003D385A">
        <w:t xml:space="preserve">sampling such </w:t>
      </w:r>
      <w:ins w:id="88" w:author="Ayme, Jean-François" w:date="2024-06-23T14:52:00Z">
        <w:r>
          <w:t>the</w:t>
        </w:r>
      </w:ins>
      <w:del w:id="89" w:author="Ayme, Jean-François" w:date="2024-06-23T14:52:00Z">
        <w:r w:rsidR="003D385A" w:rsidDel="0009327B">
          <w:delText>a</w:delText>
        </w:r>
      </w:del>
      <w:r w:rsidR="003D385A">
        <w:t xml:space="preserve"> </w:t>
      </w:r>
      <w:del w:id="90" w:author="Ayme, Jean-François" w:date="2024-06-23T14:52:00Z">
        <w:r w:rsidR="003D385A" w:rsidDel="0009327B">
          <w:delText xml:space="preserve">large </w:delText>
        </w:r>
      </w:del>
      <w:r w:rsidR="003D385A">
        <w:t>space</w:t>
      </w:r>
      <w:ins w:id="91" w:author="Ayme, Jean-François" w:date="2024-06-23T14:52:00Z">
        <w:r>
          <w:t xml:space="preserve"> of interest for a given project</w:t>
        </w:r>
      </w:ins>
      <w:ins w:id="92" w:author="Ayme, Jean-François" w:date="2024-06-23T14:54:00Z">
        <w:r>
          <w:t>.</w:t>
        </w:r>
      </w:ins>
      <w:del w:id="93" w:author="Ayme, Jean-François" w:date="2024-06-23T14:54:00Z">
        <w:r w:rsidR="0008006A" w:rsidDel="0009327B">
          <w:delText>,</w:delText>
        </w:r>
      </w:del>
      <w:r w:rsidR="003D385A">
        <w:t xml:space="preserve"> </w:t>
      </w:r>
      <w:del w:id="94" w:author="Ayme, Jean-François" w:date="2024-06-23T14:52:00Z">
        <w:r w:rsidR="00935843" w:rsidDel="0009327B">
          <w:delText xml:space="preserve">that </w:delText>
        </w:r>
        <w:r w:rsidR="0052698A" w:rsidDel="0009327B">
          <w:delText xml:space="preserve">then </w:delText>
        </w:r>
      </w:del>
      <w:del w:id="95" w:author="Ayme, Jean-François" w:date="2024-06-23T14:54:00Z">
        <w:r w:rsidR="003D385A" w:rsidDel="0009327B">
          <w:delText>lead</w:delText>
        </w:r>
        <w:r w:rsidR="00935843" w:rsidDel="0009327B">
          <w:delText xml:space="preserve"> </w:delText>
        </w:r>
      </w:del>
      <w:del w:id="96" w:author="Ayme, Jean-François" w:date="2024-06-23T14:52:00Z">
        <w:r w:rsidR="003D385A" w:rsidDel="0009327B">
          <w:delText xml:space="preserve">to the </w:delText>
        </w:r>
      </w:del>
      <w:del w:id="97" w:author="Ayme, Jean-François" w:date="2024-06-23T14:54:00Z">
        <w:r w:rsidR="003D385A" w:rsidDel="0009327B">
          <w:delText xml:space="preserve">discovery </w:delText>
        </w:r>
      </w:del>
      <w:del w:id="98" w:author="Ayme, Jean-François" w:date="2024-06-23T14:52:00Z">
        <w:r w:rsidR="003D385A" w:rsidDel="0009327B">
          <w:delText xml:space="preserve">of </w:delText>
        </w:r>
        <w:r w:rsidR="003D385A" w:rsidRPr="00A76BDD" w:rsidDel="0009327B">
          <w:delText>novel compounds and chemistry</w:delText>
        </w:r>
      </w:del>
      <w:r w:rsidR="003D385A" w:rsidRPr="00A76BDD">
        <w:t xml:space="preserve">. </w:t>
      </w:r>
      <w:del w:id="99" w:author="Ayme, Jean-François" w:date="2024-06-23T14:53:00Z">
        <w:r w:rsidR="003D385A" w:rsidRPr="00A76BDD" w:rsidDel="0009327B">
          <w:delText>Such r</w:delText>
        </w:r>
      </w:del>
      <w:ins w:id="100" w:author="Ayme, Jean-François" w:date="2024-06-23T14:53:00Z">
        <w:r>
          <w:t>R</w:t>
        </w:r>
      </w:ins>
      <w:r w:rsidR="003D385A" w:rsidRPr="00A76BDD">
        <w:t xml:space="preserve">andom </w:t>
      </w:r>
      <w:del w:id="101" w:author="Ayme, Jean-François" w:date="2024-06-23T14:53:00Z">
        <w:r w:rsidR="003D385A" w:rsidRPr="00A76BDD" w:rsidDel="0009327B">
          <w:delText xml:space="preserve">molecular and material </w:delText>
        </w:r>
      </w:del>
      <w:r w:rsidR="003D385A" w:rsidRPr="00A76BDD">
        <w:t>discoveries have</w:t>
      </w:r>
      <w:ins w:id="102" w:author="Ayme, Jean-François" w:date="2024-06-23T14:53:00Z">
        <w:r>
          <w:t>, nevertheless,</w:t>
        </w:r>
      </w:ins>
      <w:r w:rsidR="003D385A" w:rsidRPr="00A76BDD">
        <w:t xml:space="preserve"> aided in tacking challenges in healthcare, </w:t>
      </w:r>
      <w:r w:rsidR="003D385A">
        <w:t xml:space="preserve">materials, energy </w:t>
      </w:r>
      <w:r w:rsidR="003D385A" w:rsidRPr="00A76BDD">
        <w:t>storage, and sustainability.</w:t>
      </w:r>
      <w:r w:rsidR="003D385A">
        <w:t xml:space="preserve"> Just to name a few Nylon, ferrocene, fullerene, electrically conducting polymers, and Wittig</w:t>
      </w:r>
      <w:r w:rsidR="003D385A" w:rsidRPr="005F1019">
        <w:t xml:space="preserve"> olefination</w:t>
      </w:r>
      <w:r w:rsidR="003D385A">
        <w:t xml:space="preserve"> were all discovery by chance</w:t>
      </w:r>
      <w:r w:rsidR="003D385A">
        <w:fldChar w:fldCharType="begin"/>
      </w:r>
      <w:r w:rsidR="003D385A">
        <w:instrText xml:space="preserve"> ADDIN ZOTERO_ITEM CSL_CITATION {"citationID":"yZt6oDcI","properties":{"formattedCitation":"\\super 11\\nosupersub{}","plainCitation":"11","noteIndex":0},"citationItems":[{"id":28,"uris":["http://zotero.org/users/local/wUYKyNnp/items/B8U9K8D8"],"itemData":{"id":28,"type":"article-journal","abstract":"The role of accidental discoveries in the development of chemistry has been discussed.","container-title":"New Journal of Chemistry","DOI":"10.1039/C7NJ00182G","ISSN":"1369-9261","issue":"11","journalAbbreviation":"New J. Chem.","language":"en","note":"publisher: The Royal Society of Chemistry","page":"4262-4268","source":"pubs.rsc.org","title":"Serendipity or the art of making discoveries","volume":"41","author":[{"family":"Rulev","given":"Alexander Yu"}],"issued":{"date-parts":[["2017",5,30]]}}}],"schema":"https://github.com/citation-style-language/schema/raw/master/csl-citation.json"}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11</w:t>
      </w:r>
      <w:r w:rsidR="003D385A">
        <w:fldChar w:fldCharType="end"/>
      </w:r>
      <w:r w:rsidR="003D385A">
        <w:t xml:space="preserve">. </w:t>
      </w:r>
      <w:ins w:id="103" w:author="Ayme, Jean-François" w:date="2024-06-23T14:55:00Z">
        <w:r>
          <w:t>However, t</w:t>
        </w:r>
      </w:ins>
      <w:ins w:id="104" w:author="Ayme, Jean-François" w:date="2024-06-23T14:54:00Z">
        <w:r>
          <w:t xml:space="preserve">his </w:t>
        </w:r>
      </w:ins>
      <w:ins w:id="105" w:author="Ayme, Jean-François" w:date="2024-06-23T14:56:00Z">
        <w:r>
          <w:t>strategy</w:t>
        </w:r>
      </w:ins>
      <w:ins w:id="106" w:author="Ayme, Jean-François" w:date="2024-06-23T14:54:00Z">
        <w:r>
          <w:t xml:space="preserve"> of discovering </w:t>
        </w:r>
      </w:ins>
      <w:ins w:id="107" w:author="Ayme, Jean-François" w:date="2024-06-23T14:55:00Z">
        <w:r>
          <w:t xml:space="preserve">new interesting chemistry is inefficient. </w:t>
        </w:r>
      </w:ins>
      <w:ins w:id="108" w:author="Ayme, Jean-François" w:date="2024-06-23T14:58:00Z">
        <w:r>
          <w:t>A preferred strategy</w:t>
        </w:r>
      </w:ins>
      <w:ins w:id="109" w:author="Ayme, Jean-François" w:date="2024-06-23T14:56:00Z">
        <w:r>
          <w:t xml:space="preserve"> would be to </w:t>
        </w:r>
      </w:ins>
      <w:ins w:id="110" w:author="Ayme, Jean-François" w:date="2024-06-23T14:57:00Z">
        <w:r>
          <w:t>narrow</w:t>
        </w:r>
      </w:ins>
      <w:ins w:id="111" w:author="Ayme, Jean-François" w:date="2024-06-23T14:56:00Z">
        <w:r>
          <w:t xml:space="preserve"> down the search space </w:t>
        </w:r>
      </w:ins>
      <w:ins w:id="112" w:author="Ayme, Jean-François" w:date="2024-06-23T14:57:00Z">
        <w:r>
          <w:t xml:space="preserve">in silico, insolating key highly promising experiments to be tested. </w:t>
        </w:r>
      </w:ins>
      <w:ins w:id="113" w:author="Ayme, Jean-François" w:date="2024-06-23T14:58:00Z">
        <w:r>
          <w:t xml:space="preserve">However </w:t>
        </w:r>
      </w:ins>
      <w:ins w:id="114" w:author="Ayme, Jean-François" w:date="2024-06-23T14:59:00Z">
        <w:r>
          <w:t>c</w:t>
        </w:r>
      </w:ins>
      <w:del w:id="115" w:author="Ayme, Jean-François" w:date="2024-06-23T14:59:00Z">
        <w:r w:rsidR="003D385A" w:rsidDel="0009327B">
          <w:delText>C</w:delText>
        </w:r>
      </w:del>
      <w:r w:rsidR="003D385A">
        <w:t xml:space="preserve">ases where new </w:t>
      </w:r>
      <w:del w:id="116" w:author="Ayme, Jean-François" w:date="2024-06-23T15:00:00Z">
        <w:r w:rsidR="003D385A" w:rsidDel="0009327B">
          <w:delText xml:space="preserve">materials </w:delText>
        </w:r>
      </w:del>
      <w:ins w:id="117" w:author="Ayme, Jean-François" w:date="2024-06-23T15:00:00Z">
        <w:r>
          <w:t xml:space="preserve">interesting chemistries </w:t>
        </w:r>
      </w:ins>
      <w:r w:rsidR="003D385A">
        <w:t>were developed from theory</w:t>
      </w:r>
      <w:r w:rsidR="0038453B">
        <w:fldChar w:fldCharType="begin"/>
      </w:r>
      <w:r w:rsidR="0038453B">
        <w:instrText xml:space="preserve"> ADDIN ZOTERO_ITEM CSL_CITATION {"citationID":"LBU5M07F","properties":{"formattedCitation":"\\super 12\\nosupersub{}","plainCitation":"12","noteIndex":0},"citationItems":[{"id":71,"uris":["http://zotero.org/users/local/wUYKyNnp/items/8KI9QHK2"],"itemData":{"id":71,"type":"article-journal","abstract":"Metal–organic frameworks (MOFs) are useful synthetic materials that are built by the programmed assembly of metal nodes and organic linkers1. The success of MOFs results from the isoreticular principle2, which allows families of structurally analogous frameworks to be built in a predictable way. This relies on directional coordinate covalent bonding to define the framework geometry. However, isoreticular strategies do not translate to other common crystalline solids, such as organic salts3–5, in which the intermolecular ionic bonding is less directional. Here we show that chemical knowledge can be combined with computational crystal-structure prediction6 (CSP) to design porous organic ammonium halide salts that contain no metals. The nodes in these salt frameworks are tightly packed ionic clusters that direct the materials to crystallize in specific ways, as demonstrated by the presence of well-defined spikes of low-energy, low-density isoreticular structures on the predicted lattice energy landscapes7,8. These energy landscapes allow us to select combinations of cations and anions that will form thermodynamically stable, porous salt frameworks with channel sizes, functionalities and geometries that can be predicted a priori. Some of these porous salts adsorb molecular guests such as iodine in quantities that exceed those of most MOFs, and this could be useful for applications such as radio-iodine capture9–12. More generally, the synthesis of these salts is scalable, involving simple acid–base neutralization, and the strategy makes it possible to create a family of non-metal organic frameworks that combine high ionic charge density with permanent porosity.","container-title":"Nature","DOI":"10.1038/s41586-024-07353-9","ISSN":"1476-4687","issue":"8015","language":"en","license":"2024 The Author(s)","note":"publisher: Nature Publishing Group","page":"102-108","source":"www.nature.com","title":"Porous isoreticular non-metal organic frameworks","volume":"630","author":[{"family":"O’Shaughnessy","given":"Megan"},{"family":"Glover","given":"Joseph"},{"family":"Hafizi","given":"Roohollah"},{"family":"Barhi","given":"Mounib"},{"family":"Clowes","given":"Rob"},{"family":"Chong","given":"Samantha Y."},{"family":"Argent","given":"Stephen P."},{"family":"Day","given":"Graeme M."},{"family":"Cooper","given":"Andrew I."}],"issued":{"date-parts":[["2024",6]]}}}],"schema":"https://github.com/citation-style-language/schema/raw/master/csl-citation.json"} </w:instrText>
      </w:r>
      <w:r w:rsidR="0038453B">
        <w:fldChar w:fldCharType="separate"/>
      </w:r>
      <w:r w:rsidR="0038453B" w:rsidRPr="0038453B">
        <w:rPr>
          <w:rFonts w:ascii="Calibri" w:hAnsi="Calibri" w:cs="Times New Roman"/>
          <w:szCs w:val="24"/>
          <w:vertAlign w:val="superscript"/>
        </w:rPr>
        <w:t>12</w:t>
      </w:r>
      <w:r w:rsidR="0038453B">
        <w:fldChar w:fldCharType="end"/>
      </w:r>
      <w:r w:rsidR="003D385A">
        <w:t xml:space="preserve"> are the exception rather than the norm</w:t>
      </w:r>
      <w:r w:rsidR="003D385A" w:rsidRPr="00A76BDD">
        <w:t>, one must just look at the field of catalysis</w:t>
      </w:r>
      <w:r w:rsidR="003D385A">
        <w:fldChar w:fldCharType="begin"/>
      </w:r>
      <w:r w:rsidR="003D385A">
        <w:instrText xml:space="preserve"> ADDIN ZOTERO_ITEM CSL_CITATION {"citationID":"sbkbNYZd","properties":{"formattedCitation":"\\super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3D385A">
        <w:fldChar w:fldCharType="separate"/>
      </w:r>
      <w:r w:rsidR="003D385A" w:rsidRPr="003D385A">
        <w:rPr>
          <w:rFonts w:ascii="Calibri" w:hAnsi="Calibri" w:cs="Times New Roman"/>
          <w:szCs w:val="24"/>
          <w:vertAlign w:val="superscript"/>
        </w:rPr>
        <w:t>10</w:t>
      </w:r>
      <w:r w:rsidR="003D385A">
        <w:fldChar w:fldCharType="end"/>
      </w:r>
      <w:ins w:id="118" w:author="Ayme, Jean-François" w:date="2024-06-23T15:00:00Z">
        <w:r>
          <w:t xml:space="preserve"> </w:t>
        </w:r>
        <w:commentRangeStart w:id="119"/>
        <w:r>
          <w:t xml:space="preserve">in which </w:t>
        </w:r>
      </w:ins>
      <w:ins w:id="120" w:author="Ayme, Jean-François" w:date="2024-06-23T15:01:00Z">
        <w:r>
          <w:t xml:space="preserve">hundreds </w:t>
        </w:r>
      </w:ins>
      <w:ins w:id="121" w:author="Ayme, Jean-François" w:date="2024-06-23T15:00:00Z">
        <w:r>
          <w:t xml:space="preserve"> </w:t>
        </w:r>
      </w:ins>
      <w:ins w:id="122" w:author="Ayme, Jean-François" w:date="2024-06-23T15:01:00Z">
        <w:r>
          <w:t xml:space="preserve">of experiments needs to be done in order to whereas in silico pre-screening has been shown to </w:t>
        </w:r>
      </w:ins>
      <w:ins w:id="123" w:author="Ayme, Jean-François" w:date="2024-06-23T15:02:00Z">
        <w:r>
          <w:t>reduce this number by an order of magnitude</w:t>
        </w:r>
      </w:ins>
      <w:commentRangeEnd w:id="119"/>
      <w:ins w:id="124" w:author="Ayme, Jean-François" w:date="2024-06-23T15:03:00Z">
        <w:r>
          <w:rPr>
            <w:rStyle w:val="CommentReference"/>
            <w:kern w:val="2"/>
            <w14:ligatures w14:val="standardContextual"/>
          </w:rPr>
          <w:commentReference w:id="119"/>
        </w:r>
      </w:ins>
      <w:r w:rsidR="003D385A">
        <w:t>.</w:t>
      </w:r>
      <w:r w:rsidR="000C09CF">
        <w:t xml:space="preserve"> </w:t>
      </w:r>
      <w:ins w:id="125" w:author="Berardi, Emanuele" w:date="2024-07-01T16:04:00Z">
        <w:r w:rsidR="0014208C">
          <w:t xml:space="preserve"> </w:t>
        </w:r>
      </w:ins>
      <w:del w:id="126" w:author="Ayme, Jean-François" w:date="2024-06-23T15:04:00Z">
        <w:r w:rsidR="000C09CF" w:rsidDel="0009327B">
          <w:delText>Therefore, a more systematic approach to sampling</w:delText>
        </w:r>
      </w:del>
      <w:del w:id="127" w:author="Ayme, Jean-François" w:date="2024-06-23T15:03:00Z">
        <w:r w:rsidR="000C09CF" w:rsidDel="0009327B">
          <w:delText xml:space="preserve"> the</w:delText>
        </w:r>
      </w:del>
      <w:del w:id="128" w:author="Ayme, Jean-François" w:date="2024-06-23T15:04:00Z">
        <w:r w:rsidR="000C09CF" w:rsidDel="0009327B">
          <w:delText xml:space="preserve"> chemical space is required.</w:delText>
        </w:r>
        <w:commentRangeEnd w:id="85"/>
        <w:r w:rsidDel="0009327B">
          <w:rPr>
            <w:rStyle w:val="CommentReference"/>
            <w:kern w:val="2"/>
            <w14:ligatures w14:val="standardContextual"/>
          </w:rPr>
          <w:commentReference w:id="85"/>
        </w:r>
      </w:del>
    </w:p>
    <w:p w14:paraId="6D42063C" w14:textId="1AD1D3A5" w:rsidR="00856233" w:rsidRDefault="000C09CF" w:rsidP="003D385A">
      <w:commentRangeStart w:id="129"/>
      <w:r>
        <w:t xml:space="preserve">When serendipity is not at play, the chemist relies on building new materials or compounds based on their research experience. The new material or compound is not novel, in the sense that </w:t>
      </w:r>
      <w:r w:rsidR="0008006A">
        <w:t>it’s</w:t>
      </w:r>
      <w:r>
        <w:t xml:space="preserve"> an amalgamation of previously known chemistries. This analogue-based design approach </w:t>
      </w:r>
      <w:r w:rsidR="005A1ACF">
        <w:t xml:space="preserve">means that designed materials or compounds are still in a similar section of the chemical space as the materials it was modelled after. </w:t>
      </w:r>
      <w:r w:rsidR="00856233">
        <w:t>Therefore,</w:t>
      </w:r>
      <w:r w:rsidR="005A1ACF">
        <w:t xml:space="preserve"> if </w:t>
      </w:r>
      <w:ins w:id="130" w:author="Ayme, Jean-François" w:date="2024-06-23T15:05:00Z">
        <w:r w:rsidR="00FA45A5">
          <w:t xml:space="preserve">‘truly’ </w:t>
        </w:r>
      </w:ins>
      <w:r w:rsidR="005A1ACF">
        <w:t>novel functionalities are to be required, the chemical space must be explored in a manner that departs from analogue-based approaches.</w:t>
      </w:r>
      <w:commentRangeEnd w:id="129"/>
      <w:r w:rsidR="00FA45A5">
        <w:rPr>
          <w:rStyle w:val="CommentReference"/>
          <w:kern w:val="2"/>
          <w14:ligatures w14:val="standardContextual"/>
        </w:rPr>
        <w:commentReference w:id="129"/>
      </w:r>
    </w:p>
    <w:p w14:paraId="208C3B8B" w14:textId="4554B5E0" w:rsidR="00C75C0F" w:rsidRDefault="003B379D" w:rsidP="003D385A">
      <w:commentRangeStart w:id="131"/>
      <w:commentRangeStart w:id="132"/>
      <w:r>
        <w:t xml:space="preserve">Hence, a solution seeks to combine </w:t>
      </w:r>
      <w:proofErr w:type="spellStart"/>
      <w:r>
        <w:t>random’s</w:t>
      </w:r>
      <w:proofErr w:type="spellEnd"/>
      <w:r>
        <w:t xml:space="preserve"> ability to explore distinct areas of a space, and the ability to rationalise novel compounds to reduce serendipity.</w:t>
      </w:r>
      <w:commentRangeEnd w:id="131"/>
      <w:r w:rsidR="00FA45A5">
        <w:rPr>
          <w:rStyle w:val="CommentReference"/>
          <w:kern w:val="2"/>
          <w14:ligatures w14:val="standardContextual"/>
        </w:rPr>
        <w:commentReference w:id="131"/>
      </w:r>
      <w:commentRangeEnd w:id="132"/>
      <w:r w:rsidR="00FA45A5">
        <w:rPr>
          <w:rStyle w:val="CommentReference"/>
          <w:kern w:val="2"/>
          <w14:ligatures w14:val="standardContextual"/>
        </w:rPr>
        <w:commentReference w:id="132"/>
      </w:r>
    </w:p>
    <w:p w14:paraId="3709D528" w14:textId="27154591" w:rsidR="00856233" w:rsidRDefault="00856233" w:rsidP="00856233">
      <w:pPr>
        <w:pStyle w:val="Heading3"/>
      </w:pPr>
      <w:bookmarkStart w:id="133" w:name="_Toc169859054"/>
      <w:r>
        <w:t xml:space="preserve">1.2 Current </w:t>
      </w:r>
      <w:r w:rsidR="006E6DC7">
        <w:t>Solutions</w:t>
      </w:r>
      <w:bookmarkEnd w:id="133"/>
    </w:p>
    <w:p w14:paraId="02133C71" w14:textId="4F3B2D59" w:rsidR="00BC57D3" w:rsidRDefault="00BC57D3" w:rsidP="00856233">
      <w:r>
        <w:t>Machine learning algorithms are capable of exploring spaces and chemical relations unthought of by the chemist as shown by Li et als.</w:t>
      </w:r>
      <w:del w:id="134" w:author="Ayme, Jean-François" w:date="2024-06-23T15:10:00Z">
        <w:r w:rsidDel="00FA45A5">
          <w:delText xml:space="preserve"> paper</w:delText>
        </w:r>
      </w:del>
      <w:r>
        <w:fldChar w:fldCharType="begin"/>
      </w:r>
      <w:r>
        <w:instrText xml:space="preserve"> ADDIN ZOTERO_ITEM CSL_CITATION {"citationID":"9fHArdhL","properties":{"formattedCitation":"\\super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fldChar w:fldCharType="separate"/>
      </w:r>
      <w:r w:rsidRPr="005943DC">
        <w:rPr>
          <w:rFonts w:ascii="Calibri" w:hAnsi="Calibri" w:cs="Calibri"/>
          <w:szCs w:val="24"/>
          <w:vertAlign w:val="superscript"/>
        </w:rPr>
        <w:t>9</w:t>
      </w:r>
      <w:r>
        <w:fldChar w:fldCharType="end"/>
      </w:r>
      <w:r>
        <w:t>. Robotic</w:t>
      </w:r>
      <w:ins w:id="135" w:author="Ayme, Jean-François" w:date="2024-06-23T15:11:00Z">
        <w:r w:rsidR="00FA45A5">
          <w:t xml:space="preserve"> automation is </w:t>
        </w:r>
      </w:ins>
      <w:del w:id="136" w:author="Ayme, Jean-François" w:date="2024-06-23T15:11:00Z">
        <w:r w:rsidDel="00FA45A5">
          <w:delText>s</w:delText>
        </w:r>
      </w:del>
      <w:r>
        <w:t xml:space="preserve"> are used to </w:t>
      </w:r>
      <w:ins w:id="137" w:author="Ayme, Jean-François" w:date="2024-06-23T15:11:00Z">
        <w:r w:rsidR="00FA45A5">
          <w:t xml:space="preserve">streamline the </w:t>
        </w:r>
      </w:ins>
      <w:r>
        <w:t>generat</w:t>
      </w:r>
      <w:ins w:id="138" w:author="Ayme, Jean-François" w:date="2024-06-23T15:11:00Z">
        <w:r w:rsidR="00FA45A5">
          <w:t>ion</w:t>
        </w:r>
      </w:ins>
      <w:del w:id="139" w:author="Ayme, Jean-François" w:date="2024-06-23T15:11:00Z">
        <w:r w:rsidDel="00FA45A5">
          <w:delText>e</w:delText>
        </w:r>
      </w:del>
      <w:r>
        <w:t xml:space="preserve"> and acqui</w:t>
      </w:r>
      <w:ins w:id="140" w:author="Ayme, Jean-François" w:date="2024-06-23T15:11:00Z">
        <w:r w:rsidR="00FA45A5">
          <w:t>sition of</w:t>
        </w:r>
      </w:ins>
      <w:del w:id="141" w:author="Ayme, Jean-François" w:date="2024-06-23T15:11:00Z">
        <w:r w:rsidDel="00FA45A5">
          <w:delText>re</w:delText>
        </w:r>
      </w:del>
      <w:r>
        <w:t xml:space="preserve"> data for model training, testing and space exploration. Compared to human chemists, robots are capable of acquiring more reactions on tighter time scales with </w:t>
      </w:r>
      <w:del w:id="142" w:author="Ayme, Jean-François" w:date="2024-06-23T15:11:00Z">
        <w:r w:rsidDel="00FA45A5">
          <w:delText xml:space="preserve">more </w:delText>
        </w:r>
      </w:del>
      <w:ins w:id="143" w:author="Ayme, Jean-François" w:date="2024-06-23T15:11:00Z">
        <w:r w:rsidR="00FA45A5">
          <w:t xml:space="preserve">strict </w:t>
        </w:r>
      </w:ins>
      <w:del w:id="144" w:author="Ayme, Jean-François" w:date="2024-06-23T15:12:00Z">
        <w:r w:rsidDel="00FA45A5">
          <w:delText xml:space="preserve">standardised </w:delText>
        </w:r>
      </w:del>
      <w:ins w:id="145" w:author="Ayme, Jean-François" w:date="2024-06-23T15:12:00Z">
        <w:r w:rsidR="00FA45A5">
          <w:t>standardisation</w:t>
        </w:r>
      </w:ins>
      <w:del w:id="146" w:author="Ayme, Jean-François" w:date="2024-06-23T15:12:00Z">
        <w:r w:rsidDel="00FA45A5">
          <w:delText>reaction conditions</w:delText>
        </w:r>
      </w:del>
      <w:r>
        <w:t xml:space="preserve"> as demonstrated by the mobile robotic chemist</w:t>
      </w:r>
      <w:ins w:id="147" w:author="Ayme, Jean-François" w:date="2024-06-23T15:12:00Z">
        <w:r w:rsidR="00FA45A5">
          <w:t xml:space="preserve"> developed by Cooper et als.</w:t>
        </w:r>
      </w:ins>
      <w:r>
        <w:fldChar w:fldCharType="begin"/>
      </w:r>
      <w:r>
        <w:instrText xml:space="preserve"> ADDIN ZOTERO_ITEM CSL_CITATION {"citationID":"4I8ue4hY","properties":{"formattedCitation":"\\super 13\\nosupersub{}","plainCitation":"13","noteIndex":0},"citationItems":[{"id":1,"uris":["http://zotero.org/users/local/wUYKyNnp/items/YB6M4T26"],"itemData":{"id":1,"type":"article-journal","abstract":"Technologies such as batteries, biomaterials and heterogeneous catalysts have functions that are defined by mixtures of molecular and mesoscale components. As yet, this multi-length-scale complexity cannot be fully captured by atomistic simulations, and the design of such materials from first principles is still rare1–5. Likewise, experimental complexity scales exponentially with the number of variables, restricting most searches to narrow areas of materials space. Robots can assist in experimental searches6–14 but their widespread adoption in materials research is challenging because of the diversity of sample types, operations, instruments and measurements required. Here we use a mobile robot to search for improved photocatalysts for hydrogen production from water15. The robot operated autonomously over eight days, performing 688 experiments within a ten-variable experimental space, driven by a batched Bayesian search algorithm16–18. This autonomous search identified photocatalyst mixtures that were six times more active than the initial formulations, selecting beneficial components and deselecting negative ones. Our strategy uses a dexterous19,20 free-roaming robot21–24, automating the researcher rather than the instruments. This modular approach could be deployed in conventional laboratories for a range of research problems beyond photocatalysis.","container-title":"Nature","DOI":"10.1038/s41586-020-2442-2","ISSN":"1476-4687","issue":"7815","language":"en","license":"2020 The Author(s), under exclusive licence to Springer Nature Limited","note":"publisher: Nature Publishing Group","page":"237-241","source":"www.nature.com","title":"A mobile robotic chemist","volume":"583","author":[{"family":"Burger","given":"Benjamin"},{"family":"Maffettone","given":"Phillip M."},{"family":"Gusev","given":"Vladimir V."},{"family":"Aitchison","given":"Catherine M."},{"family":"Bai","given":"Yang"},{"family":"Wang","given":"Xiaoyan"},{"family":"Li","given":"Xiaobo"},{"family":"Alston","given":"Ben M."},{"family":"Li","given":"Buyi"},{"family":"Clowes","given":"Rob"},{"family":"Rankin","given":"Nicola"},{"family":"Harris","given":"Brandon"},{"family":"Sprick","given":"Reiner Sebastian"},{"family":"Cooper","given":"Andrew I."}],"issued":{"date-parts":[["2020",7]]}}}],"schema":"https://github.com/citation-style-language/schema/raw/master/csl-citation.json"} </w:instrText>
      </w:r>
      <w:r>
        <w:fldChar w:fldCharType="separate"/>
      </w:r>
      <w:r w:rsidRPr="005943DC">
        <w:rPr>
          <w:rFonts w:ascii="Calibri" w:hAnsi="Calibri" w:cs="Calibri"/>
          <w:szCs w:val="24"/>
          <w:vertAlign w:val="superscript"/>
        </w:rPr>
        <w:t>13</w:t>
      </w:r>
      <w:r>
        <w:fldChar w:fldCharType="end"/>
      </w:r>
      <w:r>
        <w:t xml:space="preserve">. </w:t>
      </w:r>
      <w:commentRangeStart w:id="148"/>
      <w:r>
        <w:t xml:space="preserve">For these two reasons, </w:t>
      </w:r>
      <w:ins w:id="149" w:author="Ayme, Jean-François" w:date="2024-06-23T15:17:00Z">
        <w:r w:rsidR="0064492E">
          <w:t>comb</w:t>
        </w:r>
      </w:ins>
      <w:ins w:id="150" w:author="Ayme, Jean-François" w:date="2024-06-23T15:18:00Z">
        <w:r w:rsidR="0064492E">
          <w:t xml:space="preserve">ining </w:t>
        </w:r>
      </w:ins>
      <w:ins w:id="151" w:author="Ayme, Jean-François" w:date="2024-06-23T15:19:00Z">
        <w:r w:rsidR="0064492E">
          <w:t xml:space="preserve">machine learning (ML) algorithms and </w:t>
        </w:r>
        <w:proofErr w:type="gramStart"/>
        <w:r w:rsidR="0064492E">
          <w:t>robots  automation</w:t>
        </w:r>
        <w:proofErr w:type="gramEnd"/>
        <w:r w:rsidR="0064492E">
          <w:t xml:space="preserve"> </w:t>
        </w:r>
      </w:ins>
      <w:del w:id="152" w:author="Ayme, Jean-François" w:date="2024-06-23T15:19:00Z">
        <w:r w:rsidDel="0064492E">
          <w:delText xml:space="preserve">the current literature focuses on </w:delText>
        </w:r>
      </w:del>
      <w:ins w:id="153" w:author="Ayme, Jean-François" w:date="2024-06-23T15:19:00Z">
        <w:r w:rsidR="0064492E">
          <w:t xml:space="preserve">to </w:t>
        </w:r>
      </w:ins>
      <w:r>
        <w:t>implement</w:t>
      </w:r>
      <w:del w:id="154" w:author="Ayme, Jean-François" w:date="2024-06-23T15:19:00Z">
        <w:r w:rsidDel="0064492E">
          <w:delText>ing</w:delText>
        </w:r>
      </w:del>
      <w:r>
        <w:t xml:space="preserve"> data driven approaches,</w:t>
      </w:r>
      <w:ins w:id="155" w:author="Ayme, Jean-François" w:date="2024-06-23T15:19:00Z">
        <w:r w:rsidR="0064492E">
          <w:t xml:space="preserve"> to discovery offers a powerful new tool for chemist</w:t>
        </w:r>
      </w:ins>
      <w:r>
        <w:t xml:space="preserve"> where the chemist is replaced by both machine learning (ML) algorithms and robots allowing for a less bias, more reliable exploration of a chemical space</w:t>
      </w:r>
      <w:commentRangeEnd w:id="148"/>
      <w:r w:rsidR="0064492E">
        <w:rPr>
          <w:rStyle w:val="CommentReference"/>
          <w:kern w:val="2"/>
          <w14:ligatures w14:val="standardContextual"/>
        </w:rPr>
        <w:commentReference w:id="148"/>
      </w:r>
      <w:r>
        <w:t>.</w:t>
      </w:r>
    </w:p>
    <w:p w14:paraId="5C4FD0EE" w14:textId="7E07F488" w:rsidR="003E12D1" w:rsidRDefault="00BC57D3" w:rsidP="001807DE">
      <w:commentRangeStart w:id="156"/>
      <w:r>
        <w:t xml:space="preserve">There are two </w:t>
      </w:r>
      <w:ins w:id="157" w:author="Ayme, Jean-François" w:date="2024-06-23T15:21:00Z">
        <w:r w:rsidR="0064492E">
          <w:t>recent</w:t>
        </w:r>
      </w:ins>
      <w:del w:id="158" w:author="Ayme, Jean-François" w:date="2024-06-23T15:21:00Z">
        <w:r w:rsidDel="0064492E">
          <w:delText>notable</w:delText>
        </w:r>
      </w:del>
      <w:r>
        <w:t xml:space="preserve"> papers </w:t>
      </w:r>
      <w:del w:id="159" w:author="Ayme, Jean-François" w:date="2024-06-23T15:21:00Z">
        <w:r w:rsidDel="0064492E">
          <w:delText xml:space="preserve">that </w:delText>
        </w:r>
      </w:del>
      <w:r>
        <w:t xml:space="preserve">highlight </w:t>
      </w:r>
      <w:ins w:id="160" w:author="Ayme, Jean-François" w:date="2024-06-23T15:21:00Z">
        <w:r w:rsidR="0064492E">
          <w:t>the feasibility and practicality o</w:t>
        </w:r>
      </w:ins>
      <w:ins w:id="161" w:author="Ayme, Jean-François" w:date="2024-06-23T15:22:00Z">
        <w:r w:rsidR="0064492E">
          <w:t>f this approach of combining</w:t>
        </w:r>
      </w:ins>
      <w:del w:id="162" w:author="Ayme, Jean-François" w:date="2024-06-23T15:22:00Z">
        <w:r w:rsidDel="0064492E">
          <w:delText>the importance of</w:delText>
        </w:r>
      </w:del>
      <w:r>
        <w:t xml:space="preserve"> both ML and robotics for reliable, </w:t>
      </w:r>
      <w:proofErr w:type="spellStart"/>
      <w:r>
        <w:t>unbias</w:t>
      </w:r>
      <w:proofErr w:type="spellEnd"/>
      <w:r>
        <w:t xml:space="preserve"> space exploration</w:t>
      </w:r>
      <w:r w:rsidR="001807DE">
        <w:t xml:space="preserve"> and for developing understanding of a chemical space</w:t>
      </w:r>
      <w:r w:rsidR="000D0BDA">
        <w:t>, they are</w:t>
      </w:r>
      <w:r w:rsidR="001807DE">
        <w:t xml:space="preserve">: </w:t>
      </w:r>
      <w:r w:rsidR="006C5CAD">
        <w:t>‘</w:t>
      </w:r>
      <w:r w:rsidR="006C5CAD" w:rsidRPr="006C5CAD">
        <w:rPr>
          <w:i/>
        </w:rPr>
        <w:t xml:space="preserve">Sequential closed-loop Bayesian optimization as a guide for organic molecular </w:t>
      </w:r>
      <w:proofErr w:type="spellStart"/>
      <w:r w:rsidR="006C5CAD" w:rsidRPr="006C5CAD">
        <w:rPr>
          <w:i/>
        </w:rPr>
        <w:t>metallophotocatalyst</w:t>
      </w:r>
      <w:proofErr w:type="spellEnd"/>
      <w:r w:rsidR="006C5CAD" w:rsidRPr="006C5CAD">
        <w:rPr>
          <w:i/>
        </w:rPr>
        <w:t xml:space="preserve"> formulation discovery</w:t>
      </w:r>
      <w:r w:rsidR="00A34F0A">
        <w:rPr>
          <w:i/>
        </w:rPr>
        <w:t>’</w:t>
      </w:r>
      <w:ins w:id="163" w:author="Ayme, Jean-François" w:date="2024-06-23T15:22:00Z">
        <w:r w:rsidR="0064492E">
          <w:rPr>
            <w:i/>
          </w:rPr>
          <w:t>[ref]</w:t>
        </w:r>
      </w:ins>
      <w:r w:rsidR="006C5CAD">
        <w:t xml:space="preserve"> and </w:t>
      </w:r>
      <w:r w:rsidR="006C5CAD">
        <w:rPr>
          <w:i/>
        </w:rPr>
        <w:t>‘</w:t>
      </w:r>
      <w:r w:rsidR="00A34F0A" w:rsidRPr="00A34F0A">
        <w:rPr>
          <w:i/>
        </w:rPr>
        <w:t xml:space="preserve">Combining machine learning and high-throughput experimentation to discover </w:t>
      </w:r>
      <w:proofErr w:type="spellStart"/>
      <w:r w:rsidR="00A34F0A" w:rsidRPr="00A34F0A">
        <w:rPr>
          <w:i/>
        </w:rPr>
        <w:t>photocatalytically</w:t>
      </w:r>
      <w:proofErr w:type="spellEnd"/>
      <w:r w:rsidR="00A34F0A" w:rsidRPr="00A34F0A">
        <w:rPr>
          <w:i/>
        </w:rPr>
        <w:t xml:space="preserve"> active organic molecules</w:t>
      </w:r>
      <w:r w:rsidR="006C5CAD">
        <w:rPr>
          <w:i/>
        </w:rPr>
        <w:t>’</w:t>
      </w:r>
      <w:r w:rsidR="00A34F0A">
        <w:t>.</w:t>
      </w:r>
      <w:ins w:id="164" w:author="Ayme, Jean-François" w:date="2024-06-23T15:22:00Z">
        <w:r w:rsidR="0064492E">
          <w:t>[ref]</w:t>
        </w:r>
      </w:ins>
    </w:p>
    <w:p w14:paraId="5E1CF314" w14:textId="75B81BA9" w:rsidR="00EF615D" w:rsidRDefault="001807DE" w:rsidP="00F80A67">
      <w:r>
        <w:t xml:space="preserve">The first paper is a perfect example of the utilization of ML to dissect and understand complex relations in a chemical space. The paper sought to find candidates, out of a library of 560 organic </w:t>
      </w:r>
      <w:proofErr w:type="spellStart"/>
      <w:r>
        <w:t>photoredox</w:t>
      </w:r>
      <w:proofErr w:type="spellEnd"/>
      <w:r>
        <w:t xml:space="preserve"> catalysts, that achieve high target reaction yields and </w:t>
      </w:r>
      <w:ins w:id="165" w:author="Ayme, Jean-François" w:date="2024-06-23T15:24:00Z">
        <w:r w:rsidR="0064492E">
          <w:t xml:space="preserve">then </w:t>
        </w:r>
      </w:ins>
      <w:r>
        <w:t>optimiz</w:t>
      </w:r>
      <w:ins w:id="166" w:author="Ayme, Jean-François" w:date="2024-06-23T15:24:00Z">
        <w:r w:rsidR="0064492E">
          <w:t>e</w:t>
        </w:r>
      </w:ins>
      <w:del w:id="167" w:author="Ayme, Jean-François" w:date="2024-06-23T15:24:00Z">
        <w:r w:rsidDel="0064492E">
          <w:delText>ing</w:delText>
        </w:r>
      </w:del>
      <w:r>
        <w:t xml:space="preserve"> reaction conditions</w:t>
      </w:r>
      <w:ins w:id="168" w:author="Ayme, Jean-François" w:date="2024-06-23T15:24:00Z">
        <w:r w:rsidR="0064492E">
          <w:t xml:space="preserve"> for the most promising candidate.</w:t>
        </w:r>
      </w:ins>
      <w:r>
        <w:t xml:space="preserve">, </w:t>
      </w:r>
      <w:ins w:id="169" w:author="Ayme, Jean-François" w:date="2024-06-23T15:24:00Z">
        <w:r w:rsidR="0064492E">
          <w:t>A</w:t>
        </w:r>
      </w:ins>
      <w:del w:id="170" w:author="Ayme, Jean-François" w:date="2024-06-23T15:24:00Z">
        <w:r w:rsidDel="0064492E">
          <w:delText>via a</w:delText>
        </w:r>
      </w:del>
      <w:r>
        <w:t xml:space="preserve"> double Bayesian optimization approach</w:t>
      </w:r>
      <w:ins w:id="171" w:author="Ayme, Jean-François" w:date="2024-06-23T15:24:00Z">
        <w:r w:rsidR="0064492E">
          <w:t xml:space="preserve"> was used to do so</w:t>
        </w:r>
      </w:ins>
      <w:r>
        <w:fldChar w:fldCharType="begin"/>
      </w:r>
      <w:r>
        <w:instrText xml:space="preserve"> ADDIN ZOTERO_ITEM CSL_CITATION {"citationID":"Op7mj6z1","properties":{"formattedCitation":"\\super 14\\nosupersub{}","plainCitation":"14","noteIndex":0},"citationItems":[{"id":87,"uris":["http://zotero.org/users/local/wUYKyNnp/items/ETZCVQ5P"],"itemData":{"id":87,"type":"article-journal","abstract":"Conjugated organic photoredox catalysts (OPCs) can promote a wide range of chemical transformations. It is challenging to predict the catalytic activities of OPCs from first principles, either by expert knowledge or by using a priori calculations, as catalyst activity depends on a complex range of interrelated properties. Organic photocatalysts and other catalyst systems have often been discovered by a mixture of design and trial and error. Here we report a two-step data-driven approach to the targeted synthesis of OPCs and the subsequent reaction optimization for metallophotocatalysis, demonstrated for decarboxylative sp3–sp2 cross-coupling of amino acids with aryl halides. Our approach uses a Bayesian optimization strategy coupled with encoding of key physical properties using molecular descriptors to identify promising OPCs from a virtual library of 560 candidate molecules. This led to OPC formulations that are competitive with iridium catalysts by exploring just 2.4% of the available catalyst formulation space (107 of 4,500 possible reaction conditions).","container-title":"Nature Chemistry","DOI":"10.1038/s41557-024-01546-5","ISSN":"1755-4349","journalAbbreviation":"Nat. Chem.","language":"en","license":"2024 The Author(s)","note":"publisher: Nature Publishing Group","page":"1-9","source":"www.nature.com","title":"Sequential closed-loop Bayesian optimization as a guide for organic molecular metallophotocatalyst formulation discovery","author":[{"family":"Li","given":"Xiaobo"},{"family":"Che","given":"Yu"},{"family":"Chen","given":"Linjiang"},{"family":"Liu","given":"Tao"},{"family":"Wang","given":"Kewei"},{"family":"Liu","given":"Lunjie"},{"family":"Yang","given":"Haofan"},{"family":"Pyzer-Knapp","given":"Edward O."},{"family":"Cooper","given":"Andrew I."}],"issued":{"date-parts":[["2024",6,11]]}}}],"schema":"https://github.com/citation-style-language/schema/raw/master/csl-citation.json"} </w:instrText>
      </w:r>
      <w:r>
        <w:fldChar w:fldCharType="separate"/>
      </w:r>
      <w:r w:rsidRPr="001807DE">
        <w:rPr>
          <w:rFonts w:ascii="Calibri" w:hAnsi="Calibri" w:cs="Calibri"/>
          <w:szCs w:val="24"/>
          <w:vertAlign w:val="superscript"/>
        </w:rPr>
        <w:t>14</w:t>
      </w:r>
      <w:r>
        <w:fldChar w:fldCharType="end"/>
      </w:r>
      <w:r>
        <w:t>.</w:t>
      </w:r>
      <w:r w:rsidR="00745674">
        <w:t xml:space="preserve"> </w:t>
      </w:r>
      <w:del w:id="172" w:author="Ayme, Jean-François" w:date="2024-06-23T15:25:00Z">
        <w:r w:rsidR="0036560C" w:rsidDel="0064492E">
          <w:delText>The paper used</w:delText>
        </w:r>
      </w:del>
      <w:r w:rsidR="0036560C">
        <w:t xml:space="preserve"> </w:t>
      </w:r>
      <w:ins w:id="173" w:author="Ayme, Jean-François" w:date="2024-06-23T15:25:00Z">
        <w:r w:rsidR="0064492E">
          <w:t>U</w:t>
        </w:r>
      </w:ins>
      <w:del w:id="174" w:author="Ayme, Jean-François" w:date="2024-06-23T15:25:00Z">
        <w:r w:rsidR="0036560C" w:rsidDel="0064492E">
          <w:delText>u</w:delText>
        </w:r>
      </w:del>
      <w:r w:rsidR="0036560C">
        <w:t xml:space="preserve">nsupervised learning techniques </w:t>
      </w:r>
      <w:ins w:id="175" w:author="Ayme, Jean-François" w:date="2024-06-23T15:25:00Z">
        <w:r w:rsidR="0064492E">
          <w:t xml:space="preserve">were used </w:t>
        </w:r>
      </w:ins>
      <w:r w:rsidR="0036560C">
        <w:t>to explore the candidate space</w:t>
      </w:r>
      <w:ins w:id="176" w:author="Ayme, Jean-François" w:date="2024-06-23T15:28:00Z">
        <w:r w:rsidR="00B84739">
          <w:t xml:space="preserve"> and</w:t>
        </w:r>
      </w:ins>
      <w:del w:id="177" w:author="Ayme, Jean-François" w:date="2024-06-23T15:28:00Z">
        <w:r w:rsidR="0036560C" w:rsidDel="00B84739">
          <w:delText xml:space="preserve">, </w:delText>
        </w:r>
      </w:del>
      <w:ins w:id="178" w:author="Ayme, Jean-François" w:date="2024-06-23T15:27:00Z">
        <w:r w:rsidR="00B84739">
          <w:t xml:space="preserve"> create </w:t>
        </w:r>
      </w:ins>
      <w:r w:rsidR="00EC2E33">
        <w:t xml:space="preserve">surrogate models to identify top </w:t>
      </w:r>
      <w:proofErr w:type="spellStart"/>
      <w:r w:rsidR="00EC2E33">
        <w:t>candidates</w:t>
      </w:r>
      <w:ins w:id="179" w:author="Ayme, Jean-François" w:date="2024-06-23T15:28:00Z">
        <w:r w:rsidR="00B84739">
          <w:t>.</w:t>
        </w:r>
      </w:ins>
      <w:del w:id="180" w:author="Ayme, Jean-François" w:date="2024-06-23T15:28:00Z">
        <w:r w:rsidR="00EC2E33" w:rsidDel="00B84739">
          <w:delText xml:space="preserve">, </w:delText>
        </w:r>
      </w:del>
      <w:ins w:id="181" w:author="Ayme, Jean-François" w:date="2024-06-23T15:28:00Z">
        <w:r w:rsidR="00B84739">
          <w:t>S</w:t>
        </w:r>
      </w:ins>
      <w:del w:id="182" w:author="Ayme, Jean-François" w:date="2024-06-23T15:28:00Z">
        <w:r w:rsidR="00EC2E33" w:rsidDel="00B84739">
          <w:delText>s</w:delText>
        </w:r>
      </w:del>
      <w:r w:rsidR="00EC2E33">
        <w:t>upervised</w:t>
      </w:r>
      <w:proofErr w:type="spellEnd"/>
      <w:r w:rsidR="00EC2E33">
        <w:t xml:space="preserve"> learning </w:t>
      </w:r>
      <w:ins w:id="183" w:author="Ayme, Jean-François" w:date="2024-06-23T15:28:00Z">
        <w:r w:rsidR="00B84739">
          <w:t xml:space="preserve">was used </w:t>
        </w:r>
      </w:ins>
      <w:r w:rsidR="00EC2E33">
        <w:t>to predict yields</w:t>
      </w:r>
      <w:del w:id="184" w:author="Ayme, Jean-François" w:date="2024-06-23T15:28:00Z">
        <w:r w:rsidR="00EC2E33" w:rsidDel="00B84739">
          <w:delText>,</w:delText>
        </w:r>
      </w:del>
      <w:r w:rsidR="00EC2E33">
        <w:t xml:space="preserve"> and </w:t>
      </w:r>
      <w:r w:rsidR="00EC2E33" w:rsidRPr="00EC2E33">
        <w:t>feature importance analysis</w:t>
      </w:r>
      <w:r w:rsidR="00EC2E33">
        <w:t xml:space="preserve"> </w:t>
      </w:r>
      <w:ins w:id="185" w:author="Ayme, Jean-François" w:date="2024-06-23T15:29:00Z">
        <w:r w:rsidR="00B84739">
          <w:t xml:space="preserve">was used </w:t>
        </w:r>
      </w:ins>
      <w:r w:rsidR="00EC2E33">
        <w:t>to understand chemical features that affect catalytical activity.</w:t>
      </w:r>
      <w:r w:rsidR="00F80A67">
        <w:t xml:space="preserve"> </w:t>
      </w:r>
      <w:r w:rsidR="005B2C9A">
        <w:t>Bayesian optimisation was capable of finding the global optimum, or at least a good local optimum of the library of candidates, without reliance on serendipity. Moreover, the</w:t>
      </w:r>
      <w:del w:id="186" w:author="Ayme, Jean-François" w:date="2024-06-23T15:27:00Z">
        <w:r w:rsidR="00F80A67" w:rsidDel="00B84739">
          <w:delText xml:space="preserve"> </w:delText>
        </w:r>
      </w:del>
      <w:del w:id="187" w:author="Ayme, Jean-François" w:date="2024-06-23T15:26:00Z">
        <w:r w:rsidR="00F80A67" w:rsidDel="00B84739">
          <w:delText>myriad of</w:delText>
        </w:r>
      </w:del>
      <w:r w:rsidR="00F80A67">
        <w:t xml:space="preserve"> ML tools </w:t>
      </w:r>
      <w:ins w:id="188" w:author="Ayme, Jean-François" w:date="2024-06-23T15:27:00Z">
        <w:r w:rsidR="00B84739">
          <w:t xml:space="preserve">employed </w:t>
        </w:r>
      </w:ins>
      <w:r w:rsidR="00F80A67">
        <w:t xml:space="preserve">allowed the chemists to understand </w:t>
      </w:r>
      <w:r w:rsidR="00F80A67" w:rsidRPr="00F80A67">
        <w:t>important molecular feature</w:t>
      </w:r>
      <w:r w:rsidR="00F80A67">
        <w:t>s that affect photocatalytic activity</w:t>
      </w:r>
      <w:r w:rsidR="000D0BDA">
        <w:t xml:space="preserve">. With the acquired new knowledge and ML models, chemists now have a better method </w:t>
      </w:r>
      <w:r w:rsidR="00CC312A">
        <w:t xml:space="preserve">and understanding </w:t>
      </w:r>
      <w:r w:rsidR="000D0BDA">
        <w:t xml:space="preserve">for designing </w:t>
      </w:r>
      <w:r w:rsidR="00CC312A">
        <w:t xml:space="preserve">and identifying organic </w:t>
      </w:r>
      <w:proofErr w:type="spellStart"/>
      <w:r w:rsidR="00CC312A">
        <w:t>photoredox</w:t>
      </w:r>
      <w:proofErr w:type="spellEnd"/>
      <w:r w:rsidR="00CC312A">
        <w:t xml:space="preserve"> catalysts</w:t>
      </w:r>
      <w:r w:rsidR="00695802">
        <w:t xml:space="preserve">. The paper </w:t>
      </w:r>
      <w:proofErr w:type="gramStart"/>
      <w:r w:rsidR="00695802">
        <w:t xml:space="preserve">therefore </w:t>
      </w:r>
      <w:ins w:id="189" w:author="Berardi, Emanuele" w:date="2024-07-03T16:00:00Z">
        <w:r w:rsidR="004A77F3">
          <w:t xml:space="preserve"> </w:t>
        </w:r>
      </w:ins>
      <w:r w:rsidR="00CC312A">
        <w:t>demonstrat</w:t>
      </w:r>
      <w:r w:rsidR="00695802">
        <w:t>ed</w:t>
      </w:r>
      <w:proofErr w:type="gramEnd"/>
      <w:r w:rsidR="00695802">
        <w:t xml:space="preserve"> </w:t>
      </w:r>
      <w:r w:rsidR="00CC312A">
        <w:t xml:space="preserve">the ability of ML to rationalise chemistry and systematically explore a space. </w:t>
      </w:r>
      <w:r w:rsidR="00AE5181">
        <w:t>Unfortunately</w:t>
      </w:r>
      <w:r w:rsidR="00F80A67">
        <w:t>, the paper fails to highlight the power of robotics for space exploration as synthesis were carried out by hand.</w:t>
      </w:r>
      <w:commentRangeEnd w:id="156"/>
      <w:r w:rsidR="00B84739">
        <w:rPr>
          <w:rStyle w:val="CommentReference"/>
          <w:kern w:val="2"/>
          <w14:ligatures w14:val="standardContextual"/>
        </w:rPr>
        <w:commentReference w:id="156"/>
      </w:r>
    </w:p>
    <w:p w14:paraId="2392916C" w14:textId="3F4441FD" w:rsidR="00216E8D" w:rsidRDefault="00F80A67" w:rsidP="00937F8B">
      <w:r>
        <w:t xml:space="preserve">The second paper demonstrates the power of ML for exploration of </w:t>
      </w:r>
      <w:r w:rsidR="00F8682A">
        <w:t xml:space="preserve">unthought of </w:t>
      </w:r>
      <w:r>
        <w:t xml:space="preserve">areas of a space in combination with robotics. The paper sought to predict conjugated organic materials activity for photocatalytic </w:t>
      </w:r>
      <w:r w:rsidR="00AD04AB" w:rsidRPr="00AD04AB">
        <w:t xml:space="preserve">hydrogen </w:t>
      </w:r>
      <w:r w:rsidR="00AD04AB" w:rsidRPr="00AD04AB">
        <w:lastRenderedPageBreak/>
        <w:t>evolution</w:t>
      </w:r>
      <w:r w:rsidR="00482FB7">
        <w:fldChar w:fldCharType="begin"/>
      </w:r>
      <w:r w:rsidR="00482FB7">
        <w:instrText xml:space="preserve"> ADDIN ZOTERO_ITEM CSL_CITATION {"citationID":"VUG1IkIQ","properties":{"formattedCitation":"\\super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482FB7">
        <w:fldChar w:fldCharType="separate"/>
      </w:r>
      <w:r w:rsidR="00482FB7" w:rsidRPr="00482FB7">
        <w:rPr>
          <w:rFonts w:ascii="Calibri" w:hAnsi="Calibri" w:cs="Calibri"/>
          <w:szCs w:val="24"/>
          <w:vertAlign w:val="superscript"/>
        </w:rPr>
        <w:t>9</w:t>
      </w:r>
      <w:r w:rsidR="00482FB7">
        <w:fldChar w:fldCharType="end"/>
      </w:r>
      <w:r w:rsidR="00AD04AB">
        <w:t>. Like the first paper</w:t>
      </w:r>
      <w:r w:rsidR="004E0995">
        <w:t>,</w:t>
      </w:r>
      <w:r w:rsidR="00AD04AB">
        <w:t xml:space="preserve"> unsupervised learning was used to explore the candidate space</w:t>
      </w:r>
      <w:r w:rsidR="00AE6D70">
        <w:t xml:space="preserve"> and supervised models were used </w:t>
      </w:r>
      <w:r w:rsidR="00D62F11">
        <w:t xml:space="preserve">to understand feature importance and its relation to chemistry. However, unlike the first paper, supervised models were built to drive chemical space exploration, managing to identify several active catalysts including </w:t>
      </w:r>
      <w:r w:rsidR="00D62F11" w:rsidRPr="0028730D">
        <w:t>ID183 and ID237</w:t>
      </w:r>
      <w:r w:rsidR="00D62F11">
        <w:fldChar w:fldCharType="begin"/>
      </w:r>
      <w:r w:rsidR="00D62F11">
        <w:instrText xml:space="preserve"> ADDIN ZOTERO_ITEM CSL_CITATION {"citationID":"tVtZkmrF","properties":{"formattedCitation":"\\super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D62F11">
        <w:fldChar w:fldCharType="separate"/>
      </w:r>
      <w:r w:rsidR="00D62F11" w:rsidRPr="00D62F11">
        <w:rPr>
          <w:rFonts w:ascii="Calibri" w:hAnsi="Calibri" w:cs="Calibri"/>
          <w:szCs w:val="24"/>
          <w:vertAlign w:val="superscript"/>
        </w:rPr>
        <w:t>9</w:t>
      </w:r>
      <w:r w:rsidR="00D62F11">
        <w:fldChar w:fldCharType="end"/>
      </w:r>
      <w:r w:rsidR="00D62F11">
        <w:t xml:space="preserve">. Both these catalysts were unreported in literature and their chemistries shown to be unexpected and unintuitive – highlighting the use of ML for </w:t>
      </w:r>
      <w:r w:rsidR="004E0995">
        <w:t xml:space="preserve">unbiased </w:t>
      </w:r>
      <w:r w:rsidR="00D62F11">
        <w:t>space exploration.</w:t>
      </w:r>
      <w:r w:rsidR="00AE5181">
        <w:t xml:space="preserve"> Furthermore, the paper showed an ML assisted space exploration outcompetes a random search when looking for candidates with catalytic activity.</w:t>
      </w:r>
      <w:r w:rsidR="00D62F11">
        <w:t xml:space="preserve"> </w:t>
      </w:r>
      <w:r w:rsidR="00AE5181">
        <w:t>On the other hand, r</w:t>
      </w:r>
      <w:r w:rsidR="00482FB7">
        <w:t xml:space="preserve">obotics </w:t>
      </w:r>
      <w:r w:rsidR="00C628D8">
        <w:t>was</w:t>
      </w:r>
      <w:r w:rsidR="00482FB7">
        <w:t xml:space="preserve"> used in this paper to acquire data</w:t>
      </w:r>
      <w:r w:rsidR="00D62F11">
        <w:t xml:space="preserve"> used to train these models </w:t>
      </w:r>
      <w:r w:rsidR="00482FB7">
        <w:t>via a</w:t>
      </w:r>
      <w:r w:rsidR="00D62F11">
        <w:t xml:space="preserve"> high throughput platform</w:t>
      </w:r>
      <w:r w:rsidR="00482FB7">
        <w:t xml:space="preserve">. This allowed </w:t>
      </w:r>
      <w:r w:rsidR="00D62F11">
        <w:t>only 15 working days of chemist time</w:t>
      </w:r>
      <w:r w:rsidR="00482FB7">
        <w:t xml:space="preserve"> and reactions to be standardised and reaction conditions kept constant.</w:t>
      </w:r>
      <w:r w:rsidR="00216E8D">
        <w:t xml:space="preserve"> </w:t>
      </w:r>
    </w:p>
    <w:p w14:paraId="38A46D30" w14:textId="56C52256" w:rsidR="00C628D8" w:rsidRDefault="00C628D8" w:rsidP="00937F8B">
      <w:r>
        <w:t>Both papers show ML</w:t>
      </w:r>
      <w:r w:rsidR="00141EA0">
        <w:t>’s</w:t>
      </w:r>
      <w:r>
        <w:t xml:space="preserve"> ability to reliably explore a space to identify useful materials, </w:t>
      </w:r>
      <w:r w:rsidR="00141EA0">
        <w:t>without</w:t>
      </w:r>
      <w:r>
        <w:t xml:space="preserve"> the reliance on serendipity and conventional analogue-based approaches. </w:t>
      </w:r>
      <w:r w:rsidR="00575E9F">
        <w:t>Furthermore,</w:t>
      </w:r>
      <w:r w:rsidR="00695802">
        <w:t xml:space="preserve"> the second paper shows the power of robotics for reliable and sturdy dataset generation. </w:t>
      </w:r>
      <w:r w:rsidR="00070459">
        <w:t xml:space="preserve">It is therefore, not surprising that the current literature uses a combination of the two for unbiased chemical space exploration and developing chemical understanding. </w:t>
      </w:r>
    </w:p>
    <w:p w14:paraId="020FE2AA" w14:textId="07DE70B5" w:rsidR="003E12D1" w:rsidRDefault="003E12D1" w:rsidP="00946DE8">
      <w:pPr>
        <w:pStyle w:val="Heading3"/>
      </w:pPr>
      <w:bookmarkStart w:id="190" w:name="_Toc169859055"/>
      <w:r>
        <w:t>1.3 Project Solutions</w:t>
      </w:r>
      <w:bookmarkEnd w:id="190"/>
      <w:r>
        <w:t xml:space="preserve"> </w:t>
      </w:r>
    </w:p>
    <w:p w14:paraId="790F9FCD" w14:textId="42ED0BB8" w:rsidR="00946DE8" w:rsidRDefault="00070459" w:rsidP="005F32F8">
      <w:r>
        <w:t xml:space="preserve">The capabilities of ML and robotics for </w:t>
      </w:r>
      <w:r w:rsidR="00463215">
        <w:t>unbiased</w:t>
      </w:r>
      <w:r>
        <w:t xml:space="preserve"> exploration and building </w:t>
      </w:r>
      <w:proofErr w:type="spellStart"/>
      <w:r>
        <w:t>ration</w:t>
      </w:r>
      <w:r w:rsidR="00575E9F">
        <w:t>als</w:t>
      </w:r>
      <w:proofErr w:type="spellEnd"/>
      <w:r>
        <w:t xml:space="preserve"> on the underlaying chemistry </w:t>
      </w:r>
      <w:r w:rsidR="00463215">
        <w:t xml:space="preserve">of a chemical space </w:t>
      </w:r>
      <w:r>
        <w:t xml:space="preserve">have been shown </w:t>
      </w:r>
      <w:del w:id="191" w:author="Ayme, Jean-François" w:date="2024-06-23T15:33:00Z">
        <w:r w:rsidDel="00B84739">
          <w:delText xml:space="preserve">in both papers </w:delText>
        </w:r>
      </w:del>
      <w:r>
        <w:t xml:space="preserve">in section 1.2. </w:t>
      </w:r>
      <w:del w:id="192" w:author="Ayme, Jean-François" w:date="2024-06-23T15:33:00Z">
        <w:r w:rsidR="005F32F8" w:rsidDel="00B84739">
          <w:delText xml:space="preserve">Therefore, </w:delText>
        </w:r>
      </w:del>
      <w:ins w:id="193" w:author="Ayme, Jean-François" w:date="2024-06-23T15:33:00Z">
        <w:r w:rsidR="00B84739">
          <w:t xml:space="preserve">Our </w:t>
        </w:r>
      </w:ins>
      <w:del w:id="194" w:author="Ayme, Jean-François" w:date="2024-06-23T15:33:00Z">
        <w:r w:rsidR="005F32F8" w:rsidDel="00B84739">
          <w:delText xml:space="preserve">the master </w:delText>
        </w:r>
      </w:del>
      <w:r w:rsidR="005F32F8">
        <w:t xml:space="preserve">project </w:t>
      </w:r>
      <w:del w:id="195" w:author="Ayme, Jean-François" w:date="2024-06-23T15:33:00Z">
        <w:r w:rsidR="005F32F8" w:rsidDel="00B84739">
          <w:delText xml:space="preserve">uses </w:delText>
        </w:r>
      </w:del>
      <w:ins w:id="196" w:author="Ayme, Jean-François" w:date="2024-06-23T15:33:00Z">
        <w:r w:rsidR="00B84739">
          <w:t xml:space="preserve">leverages </w:t>
        </w:r>
      </w:ins>
      <w:r w:rsidR="005F32F8">
        <w:t>approaches taken from both papers.</w:t>
      </w:r>
      <w:r w:rsidR="00946DE8">
        <w:t xml:space="preserve"> </w:t>
      </w:r>
    </w:p>
    <w:p w14:paraId="760C767E" w14:textId="50CF40D2" w:rsidR="00A563B5" w:rsidRDefault="00946DE8" w:rsidP="00F44462">
      <w:r>
        <w:t xml:space="preserve">The first </w:t>
      </w:r>
      <w:r w:rsidR="00A563B5">
        <w:t>approach</w:t>
      </w:r>
      <w:commentRangeStart w:id="197"/>
      <w:r>
        <w:t xml:space="preserve"> is</w:t>
      </w:r>
      <w:r w:rsidR="00F44462">
        <w:t xml:space="preserve"> to use ML to deviate from the analogue design approach, allowing for a reliable, unbiased exploration of a space. To do so</w:t>
      </w:r>
      <w:commentRangeEnd w:id="197"/>
      <w:r w:rsidR="001A2BD0">
        <w:rPr>
          <w:rStyle w:val="CommentReference"/>
          <w:kern w:val="2"/>
          <w14:ligatures w14:val="standardContextual"/>
        </w:rPr>
        <w:commentReference w:id="197"/>
      </w:r>
      <w:r w:rsidR="00F44462">
        <w:t>, a space can be filtered based on reaction</w:t>
      </w:r>
      <w:r w:rsidR="00575E9F">
        <w:t>s</w:t>
      </w:r>
      <w:r w:rsidR="00F44462">
        <w:t xml:space="preserve"> that work</w:t>
      </w:r>
      <w:r>
        <w:t>, using machine learning models as a sieve</w:t>
      </w:r>
      <w:r w:rsidR="00910205">
        <w:t>, trained on data produced on a high throughput platform</w:t>
      </w:r>
      <w:r w:rsidR="0038453B">
        <w:fldChar w:fldCharType="begin"/>
      </w:r>
      <w:r w:rsidR="00910205">
        <w:instrText xml:space="preserve"> ADDIN ZOTERO_ITEM CSL_CITATION {"citationID":"hfVdTqXq","properties":{"formattedCitation":"\\super 5,9\\nosupersub{}","plainCitation":"5,9","noteIndex":0},"citationItems":[{"id":61,"uris":["http://zotero.org/users/local/wUYKyNnp/items/239IC858"],"itemData":{"id":61,"type":"article-journal","abstract":"Solubility of redox-active molecules is an important determining factor of the energy density in redox flow batteries. However, the advancement of electrolyte materials discovery has been constrained by the absence of extensive experimental solubility datasets, which are crucial for leveraging data-driven methodologies. In this study, we design and investigate a highly automated workflow that synergizes a high-throughput experimentation platform with a state-of-the-art active learning algorithm to significantly enhance the solubility of redox-active molecules in organic solvents. Our platform identifies multiple solvents that achieve a remarkable solubility threshold exceeding 6.20 M for the archetype redox-active molecule, 2,1,3-benzothiadiazole, from a comprehensive library of more than 2000 potential solvents. Significantly, our integrated strategy necessitates solubility assessments for fewer than 10% of these candidates, underscoring the efficiency of our approach. Our results also show that binary solvent mixtures, particularly those incorporating 1,4-dioxane, are instrumental in boosting the solubility of 2,1,3-benzothiadiazole. Beyond designing an efficient workflow for developing high-performance redox flow batteries, our machine learning-guided high-throughput robotic platform presents a robust and general approach for expedited discovery of functional materials.","container-title":"Nature Communications","DOI":"10.1038/s41467-024-47070-5","ISSN":"2041-1723","issue":"1","journalAbbreviation":"Nat Commun","language":"en","license":"2024 Battelle Memorial Institute &amp; Argonne National Laboratory","note":"publisher: Nature Publishing Group","page":"2757","source":"www.nature.com","title":"An integrated high-throughput robotic platform and active learning approach for accelerated discovery of optimal electrolyte formulations","volume":"15","author":[{"family":"Noh","given":"Juran"},{"family":"Doan","given":"Hieu A."},{"family":"Job","given":"Heather"},{"family":"Robertson","given":"Lily A."},{"family":"Zhang","given":"Lu"},{"family":"Assary","given":"Rajeev S."},{"family":"Mueller","given":"Karl"},{"family":"Murugesan","given":"Vijayakumar"},{"family":"Liang","given":"Yangang"}],"issued":{"date-parts":[["2024",3,29]]}}},{"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38453B">
        <w:fldChar w:fldCharType="separate"/>
      </w:r>
      <w:r w:rsidR="00910205" w:rsidRPr="00910205">
        <w:rPr>
          <w:rFonts w:ascii="Calibri" w:hAnsi="Calibri" w:cs="Times New Roman"/>
          <w:szCs w:val="24"/>
          <w:vertAlign w:val="superscript"/>
        </w:rPr>
        <w:t>5,9</w:t>
      </w:r>
      <w:r w:rsidR="0038453B">
        <w:fldChar w:fldCharType="end"/>
      </w:r>
      <w:r w:rsidR="0038453B">
        <w:t>.</w:t>
      </w:r>
      <w:r>
        <w:t xml:space="preserve"> </w:t>
      </w:r>
      <w:r w:rsidR="00F44462">
        <w:t xml:space="preserve">Filtering a space based on compound synthesisability ensures suggested materials are realistic and </w:t>
      </w:r>
      <w:r w:rsidR="00625E49">
        <w:t>attainable</w:t>
      </w:r>
      <w:r w:rsidR="00F44462">
        <w:t xml:space="preserve">. </w:t>
      </w:r>
      <w:commentRangeStart w:id="198"/>
      <w:r w:rsidR="00F44462">
        <w:t>Furthermore, building such a sieve makes candidate identification more frequent</w:t>
      </w:r>
      <w:r w:rsidR="00805022">
        <w:t xml:space="preserve"> and less </w:t>
      </w:r>
      <w:r w:rsidR="001C5E42">
        <w:t>reliant on knowledge of the current literature</w:t>
      </w:r>
      <w:r w:rsidR="001C5E42">
        <w:fldChar w:fldCharType="begin"/>
      </w:r>
      <w:r w:rsidR="001C5E42">
        <w:instrText xml:space="preserve"> ADDIN ZOTERO_ITEM CSL_CITATION {"citationID":"Qm4OxLlR","properties":{"formattedCitation":"\\super 9\\nosupersub{}","plainCitation":"9","noteIndex":0},"citationItems":[{"id":69,"uris":["http://zotero.org/users/local/wUYKyNnp/items/XKY7BU49"],"itemData":{"id":69,"type":"article-journal","abstract":"Light-absorbing organic molecules are useful components in photocatalysts, but it is difficult to formulate reliable structure–property design rules. More than 100 million unique chemical compounds are documented in the PubChem database, and a significant sub-set of these are π-conjugated, light-absorbing molecules that might in principle act as photocatalysts. Nature has used natural selection to evolve photosynthetic assemblies; by contrast, our ability to navigate the enormous potential search space of organic photocatalysts in the laboratory is limited. Here, we integrate experiment, computation, and machine learning to address this challenge. A library of 572 aromatic organic molecules was assembled with diverse compositions and structures, selected on the basis of availability in our laboratory, rather than more sophisticated criteria. This training library was then assessed experimentally for sacrificial photocatalytic hydrogen evolution using a high-throughput, automated method. Quantum chemical calculations and machine learning were used to visualise, interpret, and ultimately to predict the photocatalytic activities of these molecules, covering a much broader chemical space than for previous polymer photocatalyst libraries. By applying unsupervised learning to the molecular structures, we identified structural features that were common in molecules with high catalytic activity. Further analysis using calculated molecular descriptors within a suite of supervised classification algorithms revealed that light absorption, exciton electron affinity, electron affinity, exciton binding energy, and singlet–triplet energy gap had correlations with the photocatalytic performance. These trained predictive models can be used in future studies as filters to deprioritise or discard would-be low-activity candidate molecules from experiments, and to prioritize more favourable candidates. As a demonstration, we used virtual in silico experiments to show that it was possible to halve the experimental cost of finding 50% of the most active photocatalysts by using the machine learning model as an experimental advisor. We further showed that the ML advisor trained on the 572-molecule library could be used to make predictions for an unseen set of 96 molecules, achieving equivalent predictive accuracies to those in the initial training set. This marks a step toward the machine-learning assisted discovery of molecular organic photocatalysts and the approach might also be applied to problems beyond photocatalytic hydrogen evolution, such as CO2 reduction and photoredox chemistry.","container-title":"Chemical Science","DOI":"10.1039/D1SC02150H","ISSN":"2041-6539","issue":"32","journalAbbreviation":"Chem. Sci.","language":"en","note":"publisher: The Royal Society of Chemistry","page":"10742-10754","source":"pubs.rsc.org","title":"Combining machine learning and high-throughput experimentation to discover photocatalytically active organic molecules","volume":"12","author":[{"family":"Li","given":"Xiaobo"},{"family":"Maffettone","given":"Phillip M."},{"family":"Che","given":"Yu"},{"family":"Liu","given":"Tao"},{"family":"Chen","given":"Linjiang"},{"family":"Cooper","given":"Andrew I."}],"issued":{"date-parts":[["2021",8,18]]}}}],"schema":"https://github.com/citation-style-language/schema/raw/master/csl-citation.json"} </w:instrText>
      </w:r>
      <w:r w:rsidR="001C5E42">
        <w:fldChar w:fldCharType="separate"/>
      </w:r>
      <w:r w:rsidR="001C5E42" w:rsidRPr="001C5E42">
        <w:rPr>
          <w:rFonts w:ascii="Calibri" w:hAnsi="Calibri" w:cs="Calibri"/>
          <w:szCs w:val="24"/>
          <w:vertAlign w:val="superscript"/>
        </w:rPr>
        <w:t>9</w:t>
      </w:r>
      <w:r w:rsidR="001C5E42">
        <w:fldChar w:fldCharType="end"/>
      </w:r>
      <w:commentRangeEnd w:id="198"/>
      <w:r w:rsidR="001A2BD0">
        <w:rPr>
          <w:rStyle w:val="CommentReference"/>
          <w:kern w:val="2"/>
          <w14:ligatures w14:val="standardContextual"/>
        </w:rPr>
        <w:commentReference w:id="198"/>
      </w:r>
      <w:r w:rsidR="00F44462">
        <w:t xml:space="preserve">. </w:t>
      </w:r>
      <w:r w:rsidR="00A563B5">
        <w:t xml:space="preserve">This is the main approach taken from the second paper in section 1.2. </w:t>
      </w:r>
    </w:p>
    <w:p w14:paraId="761A2275" w14:textId="0A3EE7AE" w:rsidR="00A563B5" w:rsidRDefault="00946DE8" w:rsidP="00946DE8">
      <w:r>
        <w:t>The second approach is to use these models</w:t>
      </w:r>
      <w:r w:rsidR="00A563B5">
        <w:t xml:space="preserve"> to gain a better understanding of the chemistry in a space, such that compound development from theory is made less rare. </w:t>
      </w:r>
      <w:commentRangeStart w:id="199"/>
      <w:r w:rsidR="00F44462">
        <w:t>This can be done via unsupervised models to cluster reactions or compounds based on relations the ML found.</w:t>
      </w:r>
      <w:commentRangeEnd w:id="199"/>
      <w:r w:rsidR="001A2BD0">
        <w:rPr>
          <w:rStyle w:val="CommentReference"/>
          <w:kern w:val="2"/>
          <w14:ligatures w14:val="standardContextual"/>
        </w:rPr>
        <w:commentReference w:id="199"/>
      </w:r>
      <w:r w:rsidR="00F44462">
        <w:t xml:space="preserve"> </w:t>
      </w:r>
      <w:commentRangeStart w:id="200"/>
      <w:r w:rsidR="00F44462">
        <w:t xml:space="preserve">Supervised models can be used to build reactivity sieves, and feature importance </w:t>
      </w:r>
      <w:r w:rsidR="001C5E42">
        <w:t xml:space="preserve">on these models </w:t>
      </w:r>
      <w:r w:rsidR="00F44462">
        <w:t>can be used</w:t>
      </w:r>
      <w:r w:rsidR="00C33CFB">
        <w:t xml:space="preserve"> </w:t>
      </w:r>
      <w:r w:rsidR="001C5E42">
        <w:t xml:space="preserve">to </w:t>
      </w:r>
      <w:r w:rsidR="00C33CFB">
        <w:t>develop a better rational of the chemistry in a space</w:t>
      </w:r>
      <w:commentRangeEnd w:id="200"/>
      <w:r w:rsidR="001A2BD0">
        <w:rPr>
          <w:rStyle w:val="CommentReference"/>
          <w:kern w:val="2"/>
          <w14:ligatures w14:val="standardContextual"/>
        </w:rPr>
        <w:commentReference w:id="200"/>
      </w:r>
      <w:r w:rsidR="00C33CFB">
        <w:t xml:space="preserve">. </w:t>
      </w:r>
      <w:r w:rsidR="00E75426">
        <w:t>Both uses of ML</w:t>
      </w:r>
      <w:r w:rsidR="00A563B5">
        <w:t xml:space="preserve"> will allow the chemist to suggest and develop better materials</w:t>
      </w:r>
      <w:r w:rsidR="00E75426">
        <w:t>, due to refined understanding of the chemistry</w:t>
      </w:r>
      <w:r w:rsidR="00A563B5">
        <w:t xml:space="preserve">. </w:t>
      </w:r>
      <w:del w:id="201" w:author="Ayme, Jean-François" w:date="2024-06-23T15:49:00Z">
        <w:r w:rsidR="00E75426" w:rsidDel="001A2BD0">
          <w:delText>This approach is taken from both papers in section 1.2.</w:delText>
        </w:r>
      </w:del>
    </w:p>
    <w:p w14:paraId="25215774" w14:textId="7982A6CF" w:rsidR="00E75426" w:rsidRDefault="00E75426" w:rsidP="00946DE8">
      <w:r>
        <w:t xml:space="preserve">The third approach is to use robotics to reduce human labour when exploring larger chemical spaces. This </w:t>
      </w:r>
      <w:proofErr w:type="spellStart"/>
      <w:r>
        <w:t>allows</w:t>
      </w:r>
      <w:ins w:id="202" w:author="Ayme, Jean-François" w:date="2024-06-23T15:48:00Z">
        <w:r w:rsidR="001A2BD0">
          <w:t>for</w:t>
        </w:r>
        <w:proofErr w:type="spellEnd"/>
        <w:r w:rsidR="001A2BD0">
          <w:t xml:space="preserve"> the generation of </w:t>
        </w:r>
        <w:proofErr w:type="gramStart"/>
        <w:r w:rsidR="001A2BD0">
          <w:t>high quality</w:t>
        </w:r>
        <w:proofErr w:type="gramEnd"/>
        <w:r w:rsidR="001A2BD0">
          <w:t xml:space="preserve"> dataset via standardization and </w:t>
        </w:r>
      </w:ins>
      <w:ins w:id="203" w:author="Ayme, Jean-François" w:date="2024-06-23T15:49:00Z">
        <w:r w:rsidR="001A2BD0">
          <w:t xml:space="preserve">reliability of the </w:t>
        </w:r>
      </w:ins>
      <w:del w:id="204" w:author="Ayme, Jean-François" w:date="2024-06-23T15:48:00Z">
        <w:r w:rsidDel="001A2BD0">
          <w:delText xml:space="preserve"> </w:delText>
        </w:r>
      </w:del>
      <w:ins w:id="205" w:author="Ayme, Jean-François" w:date="2024-06-23T15:49:00Z">
        <w:r w:rsidR="001A2BD0">
          <w:t>experimental process</w:t>
        </w:r>
      </w:ins>
      <w:del w:id="206" w:author="Ayme, Jean-François" w:date="2024-06-23T15:48:00Z">
        <w:r w:rsidDel="001A2BD0">
          <w:delText>for a more</w:delText>
        </w:r>
      </w:del>
      <w:r>
        <w:t xml:space="preserve"> standardised and methodological approach to space exploration. </w:t>
      </w:r>
      <w:del w:id="207" w:author="Ayme, Jean-François" w:date="2024-06-23T15:49:00Z">
        <w:r w:rsidDel="001A2BD0">
          <w:delText>This approach is taken from the second paper in section 1.2.</w:delText>
        </w:r>
      </w:del>
    </w:p>
    <w:p w14:paraId="4C2D488D" w14:textId="78D6723D" w:rsidR="00695802" w:rsidRDefault="004D539F" w:rsidP="004D539F">
      <w:r>
        <w:t xml:space="preserve">To build on both </w:t>
      </w:r>
      <w:del w:id="208" w:author="Ayme, Jean-François" w:date="2024-06-23T15:49:00Z">
        <w:r w:rsidDel="001A2BD0">
          <w:delText xml:space="preserve">previous </w:delText>
        </w:r>
      </w:del>
      <w:r w:rsidR="00220903">
        <w:t>work</w:t>
      </w:r>
      <w:ins w:id="209" w:author="Ayme, Jean-François" w:date="2024-06-23T15:49:00Z">
        <w:r w:rsidR="001A2BD0">
          <w:t xml:space="preserve"> in section 1.2</w:t>
        </w:r>
      </w:ins>
      <w:r>
        <w:t>, the thesis</w:t>
      </w:r>
      <w:r w:rsidR="00E04A29">
        <w:t xml:space="preserve"> project</w:t>
      </w:r>
      <w:r>
        <w:t xml:space="preserve"> focuses on: building a more </w:t>
      </w:r>
      <w:r w:rsidR="00910205">
        <w:t xml:space="preserve">wholistic automated end to </w:t>
      </w:r>
      <w:r w:rsidR="00D7553A">
        <w:t xml:space="preserve">end </w:t>
      </w:r>
      <w:r w:rsidR="00910205">
        <w:t>process</w:t>
      </w:r>
      <w:r w:rsidR="00D7553A">
        <w:t>,</w:t>
      </w:r>
      <w:r w:rsidR="00910205">
        <w:t xml:space="preserve"> starting from </w:t>
      </w:r>
      <w:ins w:id="210" w:author="Ayme, Jean-François" w:date="2024-06-23T15:51:00Z">
        <w:r w:rsidR="0087354E">
          <w:t>automate dat</w:t>
        </w:r>
      </w:ins>
      <w:ins w:id="211" w:author="Ayme, Jean-François" w:date="2024-06-23T15:52:00Z">
        <w:r w:rsidR="0087354E">
          <w:t xml:space="preserve">a collection </w:t>
        </w:r>
      </w:ins>
      <w:del w:id="212" w:author="Ayme, Jean-François" w:date="2024-06-23T15:52:00Z">
        <w:r w:rsidR="00910205" w:rsidDel="0087354E">
          <w:delText xml:space="preserve">the </w:delText>
        </w:r>
        <w:commentRangeStart w:id="213"/>
        <w:r w:rsidR="00910205" w:rsidDel="0087354E">
          <w:delText>selection of chemistry</w:delText>
        </w:r>
      </w:del>
      <w:r w:rsidR="00910205">
        <w:t xml:space="preserve"> </w:t>
      </w:r>
      <w:commentRangeEnd w:id="213"/>
      <w:r w:rsidR="001A2BD0">
        <w:rPr>
          <w:rStyle w:val="CommentReference"/>
          <w:kern w:val="2"/>
          <w14:ligatures w14:val="standardContextual"/>
        </w:rPr>
        <w:commentReference w:id="213"/>
      </w:r>
      <w:r w:rsidR="00910205">
        <w:t xml:space="preserve">to </w:t>
      </w:r>
      <w:ins w:id="214" w:author="Ayme, Jean-François" w:date="2024-06-23T15:52:00Z">
        <w:r w:rsidR="0087354E">
          <w:t xml:space="preserve">automated </w:t>
        </w:r>
      </w:ins>
      <w:r w:rsidR="0044609C">
        <w:t>data analysis</w:t>
      </w:r>
      <w:r>
        <w:t xml:space="preserve">; and a more in-depth analysis of the generated dataset to develop new chemical understanding. </w:t>
      </w:r>
      <w:del w:id="215" w:author="Ayme, Jean-François" w:date="2024-06-23T15:53:00Z">
        <w:r w:rsidDel="0087354E">
          <w:delText xml:space="preserve">Furthermore, a better definition of a chemical space is defined, and along with </w:delText>
        </w:r>
        <w:r w:rsidR="0044609C" w:rsidDel="0087354E">
          <w:delText>an</w:delText>
        </w:r>
        <w:r w:rsidDel="0087354E">
          <w:delText xml:space="preserve"> automated end to end process </w:delText>
        </w:r>
        <w:r w:rsidR="0044609C" w:rsidDel="0087354E">
          <w:delText>approach</w:delText>
        </w:r>
        <w:r w:rsidR="00352AFE" w:rsidDel="0087354E">
          <w:delText>,</w:delText>
        </w:r>
        <w:r w:rsidR="0044609C" w:rsidDel="0087354E">
          <w:delText xml:space="preserve"> </w:delText>
        </w:r>
        <w:r w:rsidDel="0087354E">
          <w:delText>allows this workflow to be used for other chemistries by more novice chemists.</w:delText>
        </w:r>
      </w:del>
    </w:p>
    <w:p w14:paraId="77FEA1AC" w14:textId="65E5D7A5" w:rsidR="00070459" w:rsidRDefault="004D539F" w:rsidP="00B05BC7">
      <w:pPr>
        <w:pStyle w:val="Heading3"/>
      </w:pPr>
      <w:bookmarkStart w:id="216" w:name="_Toc169859056"/>
      <w:r>
        <w:t xml:space="preserve">1.4 </w:t>
      </w:r>
      <w:r w:rsidR="004E3B4C">
        <w:t>Workflow Choice</w:t>
      </w:r>
      <w:bookmarkEnd w:id="216"/>
    </w:p>
    <w:p w14:paraId="2BEA6420" w14:textId="2510EC3F" w:rsidR="00AB75FA" w:rsidRPr="004E3B4C" w:rsidRDefault="004E3B4C" w:rsidP="004E3B4C">
      <w:r>
        <w:t>A workflow similar to the second paper in section 1.2 will be followed. That is, reactions will be carried out and analysed via a high throughput platform to generate a dataset, then this dataset will be analysed</w:t>
      </w:r>
      <w:r w:rsidR="00373CA9">
        <w:t xml:space="preserve"> and used to build ML </w:t>
      </w:r>
      <w:r w:rsidR="005B69F1">
        <w:t xml:space="preserve">reactivity </w:t>
      </w:r>
      <w:commentRangeStart w:id="217"/>
      <w:r w:rsidR="00373CA9">
        <w:t>sieves</w:t>
      </w:r>
      <w:commentRangeEnd w:id="217"/>
      <w:r w:rsidR="0087354E">
        <w:rPr>
          <w:rStyle w:val="CommentReference"/>
          <w:kern w:val="2"/>
          <w14:ligatures w14:val="standardContextual"/>
        </w:rPr>
        <w:commentReference w:id="217"/>
      </w:r>
      <w:r>
        <w:t xml:space="preserve">. </w:t>
      </w:r>
      <w:r w:rsidR="00DE3957">
        <w:t xml:space="preserve">This method of exploring a space comes with it </w:t>
      </w:r>
      <w:r w:rsidR="00BF6E7F">
        <w:t>three</w:t>
      </w:r>
      <w:r w:rsidR="00DE3957">
        <w:t xml:space="preserve"> main advantages.</w:t>
      </w:r>
    </w:p>
    <w:p w14:paraId="324FC18D" w14:textId="2A4968A5" w:rsidR="0046456D" w:rsidRDefault="00910205" w:rsidP="003D385A">
      <w:r>
        <w:t>Firstly,</w:t>
      </w:r>
      <w:r w:rsidR="00374789">
        <w:t xml:space="preserve"> screening manually or via Ab initio calculations is not feasible. </w:t>
      </w:r>
      <w:r w:rsidR="00412CD3">
        <w:t xml:space="preserve">The number of chemical parameters to consider simultaneously and their complex interplay makes it hard for a human to predict if reagents form a </w:t>
      </w:r>
      <w:ins w:id="218" w:author="Ayme, Jean-François" w:date="2024-06-23T15:54:00Z">
        <w:r w:rsidR="0087354E">
          <w:t xml:space="preserve">metal-organic </w:t>
        </w:r>
      </w:ins>
      <w:r w:rsidR="00412CD3">
        <w:t xml:space="preserve">complex or not. </w:t>
      </w:r>
      <w:r w:rsidR="0046456D">
        <w:t xml:space="preserve">Additionally, the use of robotic systems to </w:t>
      </w:r>
      <w:commentRangeStart w:id="219"/>
      <w:r w:rsidR="0046456D">
        <w:t xml:space="preserve">physically </w:t>
      </w:r>
      <w:r w:rsidR="0020209B">
        <w:t xml:space="preserve">capture </w:t>
      </w:r>
      <w:commentRangeEnd w:id="219"/>
      <w:r w:rsidR="0087354E">
        <w:rPr>
          <w:rStyle w:val="CommentReference"/>
          <w:kern w:val="2"/>
          <w14:ligatures w14:val="standardContextual"/>
        </w:rPr>
        <w:commentReference w:id="219"/>
      </w:r>
      <w:r w:rsidR="0020209B">
        <w:t xml:space="preserve">the chemical </w:t>
      </w:r>
      <w:r w:rsidR="0046456D">
        <w:t xml:space="preserve">space allows </w:t>
      </w:r>
      <w:r w:rsidR="0052698A">
        <w:t>ML models to be trained</w:t>
      </w:r>
      <w:r w:rsidR="0046456D">
        <w:t xml:space="preserve"> on experimental data and outcompetes any ab initio explorations due to the latter’s</w:t>
      </w:r>
      <w:r w:rsidR="0046456D" w:rsidRPr="00187B28">
        <w:t xml:space="preserve"> </w:t>
      </w:r>
      <w:r w:rsidR="0046456D" w:rsidRPr="00A76BDD">
        <w:t>associated computational costs</w:t>
      </w:r>
      <w:r w:rsidR="0046456D">
        <w:fldChar w:fldCharType="begin"/>
      </w:r>
      <w:r w:rsidR="0046456D">
        <w:instrText xml:space="preserve"> ADDIN ZOTERO_ITEM CSL_CITATION {"citationID":"tPZhhoBv","properties":{"formattedCitation":"\\super 7\\nosupersub{}","plainCitation":"7","noteIndex":0},"citationItems":[{"id":18,"uris":["http://zotero.org/users/local/wUYKyNnp/items/MCNQ8NFD"],"itemData":{"id":18,"type":"article-journal","abstract":"We present a robotic chemical discovery system capable of navigating a chemical space based on a learned general association between molecular structures and reactivity, while incorporating a neural network model that can process data from online analytics and assess reactivity without knowing the identity of the reagents. Working in conjunction with this learned knowledge, our robotic platform is able to autonomously explore a large number of potential reactions and assess the reactivity of mixtures, including unknown chemical spaces, regardless of the identity of the starting materials. Through the system, we identified a range of chemical reactions and products, some of which were well-known, some new but predictable from known pathways, and some unpredictable reactions that yielded new molecules. The validation of the system was done within a budget of 15 inputs combined in 1018 reactions, further analysis of which allowed us to discover not only a new photochemical reaction but also a new reactivity mode for a well-known reagent (p-toluenesulfonylmethyl isocyanide, TosMIC). This involved the reaction of 6 equiv of TosMIC in a “multistep, single-substrate” cascade reaction yielding a trimeric product in high yield (47% unoptimized) with the formation of five new C–C bonds involving sp–sp2 and sp–sp3 carbon centers. An analysis reveals that this transformation is intrinsically unpredictable, demonstrating the possibility of a reactivity-first robotic discovery of unknown reaction methodologies without requiring human input.","container-title":"ACS Central Science","DOI":"10.1021/acscentsci.1c00435","ISSN":"2374-7943","issue":"11","journalAbbreviation":"ACS Cent. Sci.","note":"publisher: American Chemical Society","page":"1821-1830","source":"ACS Publications","title":"Discovering New Chemistry with an Autonomous Robotic Platform Driven by a Reactivity-Seeking Neural Network","volume":"7","author":[{"family":"Caramelli","given":"Dario"},{"family":"Granda","given":"Jarosław M."},{"family":"Mehr","given":"S. Hessam M."},{"family":"Cambié","given":"Dario"},{"family":"Henson","given":"Alon B."},{"family":"Cronin","given":"Leroy"}],"issued":{"date-parts":[["2021",11,24]]}}}],"schema":"https://github.com/citation-style-language/schema/raw/master/csl-citation.json"} </w:instrText>
      </w:r>
      <w:r w:rsidR="0046456D">
        <w:fldChar w:fldCharType="separate"/>
      </w:r>
      <w:r w:rsidR="0046456D" w:rsidRPr="0046456D">
        <w:rPr>
          <w:rFonts w:ascii="Calibri" w:hAnsi="Calibri" w:cs="Times New Roman"/>
          <w:szCs w:val="24"/>
          <w:vertAlign w:val="superscript"/>
        </w:rPr>
        <w:t>7</w:t>
      </w:r>
      <w:r w:rsidR="0046456D">
        <w:fldChar w:fldCharType="end"/>
      </w:r>
      <w:r w:rsidR="0046456D">
        <w:t xml:space="preserve">. Therefore, ML screening </w:t>
      </w:r>
      <w:r w:rsidR="00A30A8F">
        <w:t xml:space="preserve">and analysis </w:t>
      </w:r>
      <w:r w:rsidR="0046456D">
        <w:t xml:space="preserve">is a powerful option </w:t>
      </w:r>
      <w:r w:rsidR="00A30A8F">
        <w:t xml:space="preserve">for chemical space exploration and understanding </w:t>
      </w:r>
      <w:r w:rsidR="0046456D">
        <w:t>as its able to capture complex relations based on real world data.</w:t>
      </w:r>
      <w:r w:rsidR="00AB75FA">
        <w:t xml:space="preserve"> </w:t>
      </w:r>
    </w:p>
    <w:p w14:paraId="0BC392C4" w14:textId="17570E6B" w:rsidR="000649D6" w:rsidRDefault="00910205" w:rsidP="00C9770C">
      <w:r>
        <w:t>Secondly,</w:t>
      </w:r>
      <w:r w:rsidR="00C9770C">
        <w:t xml:space="preserve"> </w:t>
      </w:r>
      <w:r w:rsidR="0046456D">
        <w:t>data is gathered via a robotic platform.</w:t>
      </w:r>
      <w:r w:rsidR="000649D6">
        <w:t xml:space="preserve"> This ensures chemist experiment time is minimised, allowing them to focus on other work</w:t>
      </w:r>
      <w:r w:rsidR="00D620E5">
        <w:t>,</w:t>
      </w:r>
      <w:r w:rsidR="000649D6">
        <w:t xml:space="preserve"> especially with hundreds of reactions to carry out. Also, robotic platforms improve reproducibility, accuracy and standardisation of results</w:t>
      </w:r>
      <w:r w:rsidR="00706536">
        <w:t>,</w:t>
      </w:r>
      <w:r w:rsidR="000649D6">
        <w:t xml:space="preserve"> reducing human error and making datapoints analytically comparable and meaningful</w:t>
      </w:r>
      <w:r w:rsidR="000649D6">
        <w:fldChar w:fldCharType="begin"/>
      </w:r>
      <w:r w:rsidR="000649D6">
        <w:instrText xml:space="preserve"> ADDIN ZOTERO_ITEM CSL_CITATION {"citationID":"JLm3sRXa","properties":{"formattedCitation":"\\super 8\\nosupersub{}","plainCitation":"8","noteIndex":0},"citationItems":[{"id":11,"uris":["http://zotero.org/users/local/wUYKyNnp/items/SYAU3D7A"],"itemData":{"id":11,"type":"article-journal","abstract":"Accelerating the discovery of new molecules and materials, as well as developing green and sustainable ways to synthesize them, will help to address global challenges in energy, sustainability and healthcare. The recent growth of data science and automated experimentation techniques has resulted in the advent of self-driving labs (SDLs) via the integration of machine learning, lab automation and robotics. An SDL is a machine-learning-assisted modular experimental platform that iteratively operates a series of experiments selected by the machine learning algorithm to achieve a user-defined objective. These intelligent robotic assistants help researchers to accelerate the pace of fundamental and applied research through rapid exploration of the chemical space. In this Review, we introduce SDLs and provide a roadmap for their implementation by non-expert scientists. We present the status quo of successful SDL implementations in the field and discuss their current limitations and future opportunities to accelerate finding solutions for societal needs.","container-title":"Nature Synthesis","DOI":"10.1038/s44160-022-00231-0","ISSN":"2731-0582","issue":"6","journalAbbreviation":"Nat. Synth","language":"en","license":"2023 Springer Nature Limited","note":"publisher: Nature Publishing Group","page":"483-492","source":"www.nature.com","title":"The rise of self-driving labs in chemical and materials sciences","volume":"2","author":[{"family":"Abolhasani","given":"Milad"},{"family":"Kumacheva","given":"Eugenia"}],"issued":{"date-parts":[["2023",6]]}}}],"schema":"https://github.com/citation-style-language/schema/raw/master/csl-citation.json"} </w:instrText>
      </w:r>
      <w:r w:rsidR="000649D6">
        <w:fldChar w:fldCharType="separate"/>
      </w:r>
      <w:r w:rsidR="000649D6" w:rsidRPr="000649D6">
        <w:rPr>
          <w:rFonts w:ascii="Calibri" w:hAnsi="Calibri" w:cs="Times New Roman"/>
          <w:szCs w:val="24"/>
          <w:vertAlign w:val="superscript"/>
        </w:rPr>
        <w:t>8</w:t>
      </w:r>
      <w:r w:rsidR="000649D6">
        <w:fldChar w:fldCharType="end"/>
      </w:r>
      <w:r w:rsidR="000649D6">
        <w:t xml:space="preserve">. </w:t>
      </w:r>
      <w:r w:rsidR="00B05BC7">
        <w:t xml:space="preserve">Additionally, if a small enough chemical space is to be explored the entire library can </w:t>
      </w:r>
      <w:r w:rsidR="00B05BC7">
        <w:lastRenderedPageBreak/>
        <w:t xml:space="preserve">be synthesised by the robotic platform to ensure the ML algorithms have identified the global optimum. </w:t>
      </w:r>
      <w:r w:rsidR="000649D6">
        <w:t>Therefore, acquir</w:t>
      </w:r>
      <w:r w:rsidR="001F0D7C">
        <w:t>ing data</w:t>
      </w:r>
      <w:r w:rsidR="000649D6">
        <w:t xml:space="preserve"> </w:t>
      </w:r>
      <w:r w:rsidR="001F0D7C">
        <w:t>with a</w:t>
      </w:r>
      <w:r w:rsidR="000649D6">
        <w:t xml:space="preserve"> robot</w:t>
      </w:r>
      <w:r w:rsidR="00775516">
        <w:t xml:space="preserve"> improves ML, dataset and experiment </w:t>
      </w:r>
      <w:r w:rsidR="001F0D7C">
        <w:t>reliability</w:t>
      </w:r>
      <w:r w:rsidR="000649D6">
        <w:t>.</w:t>
      </w:r>
    </w:p>
    <w:p w14:paraId="45BD5400" w14:textId="22AE18ED" w:rsidR="00B05BC7" w:rsidRDefault="003E1EB3" w:rsidP="00AD7B1A">
      <w:r>
        <w:t>Thirdly,</w:t>
      </w:r>
      <w:r w:rsidR="00476BB8">
        <w:t xml:space="preserve"> if </w:t>
      </w:r>
      <w:r>
        <w:t xml:space="preserve">explainable ML </w:t>
      </w:r>
      <w:r w:rsidR="00476BB8">
        <w:t xml:space="preserve">are implemented, this </w:t>
      </w:r>
      <w:commentRangeStart w:id="220"/>
      <w:commentRangeStart w:id="221"/>
      <w:commentRangeStart w:id="222"/>
      <w:r>
        <w:t xml:space="preserve">improves decision making reliability </w:t>
      </w:r>
      <w:commentRangeEnd w:id="220"/>
      <w:r w:rsidR="0087354E">
        <w:rPr>
          <w:rStyle w:val="CommentReference"/>
          <w:kern w:val="2"/>
          <w14:ligatures w14:val="standardContextual"/>
        </w:rPr>
        <w:commentReference w:id="220"/>
      </w:r>
      <w:commentRangeEnd w:id="221"/>
      <w:r w:rsidR="0087354E">
        <w:rPr>
          <w:rStyle w:val="CommentReference"/>
          <w:kern w:val="2"/>
          <w14:ligatures w14:val="standardContextual"/>
        </w:rPr>
        <w:commentReference w:id="221"/>
      </w:r>
      <w:commentRangeEnd w:id="222"/>
      <w:r w:rsidR="0087354E">
        <w:rPr>
          <w:rStyle w:val="CommentReference"/>
          <w:kern w:val="2"/>
          <w14:ligatures w14:val="standardContextual"/>
        </w:rPr>
        <w:commentReference w:id="222"/>
      </w:r>
      <w:r>
        <w:t>while developing the chemists chemical understanding</w:t>
      </w:r>
      <w:r w:rsidR="0010323A">
        <w:fldChar w:fldCharType="begin"/>
      </w:r>
      <w:r w:rsidR="001807DE">
        <w:instrText xml:space="preserve"> ADDIN ZOTERO_ITEM CSL_CITATION {"citationID":"btGinvRP","properties":{"formattedCitation":"\\super 15\\nosupersub{}","plainCitation":"15","noteIndex":0},"citationItems":[{"id":75,"uris":["http://zotero.org/users/local/wUYKyNnp/items/ZVVWISJR"],"itemData":{"id":75,"type":"article-journal","abstract":"In qualitative or quantitative studies of structure–activity relationships (SARs), machine learning (ML) models are trained to recognize structural patterns that differentiate between active and inactive compounds. Understanding model decisions is challenging but of critical importance to guide compound design. Moreover, the interpretation of ML results provides an additional level of model validation based on expert knowledge. A number of complex ML approaches, especially deep learning (DL) architectures, have distinctive black-box character. Herein, a locally interpretable explanatory method termed Shapley additive explanations (SHAP) is introduced for rationalizing activity predictions of any ML algorithm, regardless of its complexity. Models resulting from random forest (RF), nonlinear support vector machine (SVM), and deep neural network (DNN) learning are interpreted, and structural patterns determining the predicted probability of activity are identified and mapped onto test compounds. The results indicate that SHAP has high potential for rationalizing predictions of complex ML models.","container-title":"Journal of Medicinal Chemistry","DOI":"10.1021/acs.jmedchem.9b01101","ISSN":"0022-2623","issue":"16","journalAbbreviation":"J. Med. Chem.","note":"publisher: American Chemical Society","page":"8761-8777","source":"ACS Publications","title":"Interpretation of Compound Activity Predictions from Complex Machine Learning Models Using Local Approximations and Shapley Values","volume":"63","author":[{"family":"Rodríguez-Pérez","given":"Raquel"},{"family":"Bajorath","given":"Jürgen"}],"issued":{"date-parts":[["2020",8,27]]}}}],"schema":"https://github.com/citation-style-language/schema/raw/master/csl-citation.json"} </w:instrText>
      </w:r>
      <w:r w:rsidR="0010323A">
        <w:fldChar w:fldCharType="separate"/>
      </w:r>
      <w:r w:rsidR="001807DE" w:rsidRPr="001807DE">
        <w:rPr>
          <w:rFonts w:ascii="Calibri" w:hAnsi="Calibri" w:cs="Calibri"/>
          <w:szCs w:val="24"/>
          <w:vertAlign w:val="superscript"/>
        </w:rPr>
        <w:t>15</w:t>
      </w:r>
      <w:r w:rsidR="0010323A">
        <w:fldChar w:fldCharType="end"/>
      </w:r>
      <w:r>
        <w:t xml:space="preserve">. Explainable AI are ML algorithms that have the ability to make their decision-making process more understandable to the user. One method of gaining insights into the model’s logic is via SHAP analysis. </w:t>
      </w:r>
      <w:r w:rsidRPr="00A76BDD">
        <w:t>Simply put, SHAP analysis allows the chemist to understand what parameters were the most relevant for a ML model to predict reactivity. Due to SHAP’s game theory approach, SHAP analysis lies in local explanations but may be used for global explanations. Local explanations</w:t>
      </w:r>
      <w:r>
        <w:t xml:space="preserve"> would</w:t>
      </w:r>
      <w:r w:rsidRPr="00A76BDD">
        <w:t xml:space="preserve"> look at the chemistry of a single reaction, while global explanations </w:t>
      </w:r>
      <w:r>
        <w:t xml:space="preserve">would </w:t>
      </w:r>
      <w:r w:rsidRPr="00A76BDD">
        <w:t>look at the general chemical trend</w:t>
      </w:r>
      <w:r>
        <w:t xml:space="preserve"> -</w:t>
      </w:r>
      <w:r w:rsidRPr="00A76BDD">
        <w:t xml:space="preserve"> both provide powerful</w:t>
      </w:r>
      <w:r>
        <w:t xml:space="preserve"> </w:t>
      </w:r>
      <w:r w:rsidRPr="00A76BDD">
        <w:t xml:space="preserve">insights of the explored </w:t>
      </w:r>
      <w:r>
        <w:t>chemistry</w:t>
      </w:r>
      <w:r w:rsidRPr="00A76BDD">
        <w:t>.</w:t>
      </w:r>
      <w:r>
        <w:t xml:space="preserve"> </w:t>
      </w:r>
      <w:r w:rsidR="001A3B5C">
        <w:t>It’s clear that ‘</w:t>
      </w:r>
      <w:proofErr w:type="spellStart"/>
      <w:del w:id="223" w:author="Ayme, Jean-François" w:date="2024-06-23T16:00:00Z">
        <w:r w:rsidR="001A3B5C" w:rsidDel="0087354E">
          <w:delText>exlainabilty</w:delText>
        </w:r>
      </w:del>
      <w:ins w:id="224" w:author="Ayme, Jean-François" w:date="2024-06-23T16:00:00Z">
        <w:r w:rsidR="0087354E">
          <w:t>explainability</w:t>
        </w:r>
      </w:ins>
      <w:proofErr w:type="spellEnd"/>
      <w:r w:rsidR="001A3B5C">
        <w:t>’ cements the chemists understand</w:t>
      </w:r>
      <w:r w:rsidR="00F60CBF">
        <w:t>ing</w:t>
      </w:r>
      <w:r w:rsidR="001A3B5C">
        <w:t xml:space="preserve"> of the explored space and their trust with the model’s extrapolative abilities. It therefore </w:t>
      </w:r>
      <w:r w:rsidR="00D71E2C">
        <w:t xml:space="preserve">makes </w:t>
      </w:r>
      <w:r w:rsidR="001A3B5C">
        <w:t xml:space="preserve">sieving more robust </w:t>
      </w:r>
      <w:r w:rsidR="00EB2667">
        <w:t xml:space="preserve">and trustworthy </w:t>
      </w:r>
      <w:r w:rsidR="001A3B5C">
        <w:t xml:space="preserve">as it </w:t>
      </w:r>
      <w:r w:rsidR="00AD7B1A">
        <w:t xml:space="preserve">provides a </w:t>
      </w:r>
      <w:r w:rsidR="001A3B5C">
        <w:t>rational of how and why the</w:t>
      </w:r>
      <w:r w:rsidR="00AD7B1A">
        <w:t xml:space="preserve"> filtration decision</w:t>
      </w:r>
      <w:r w:rsidR="001A3B5C">
        <w:t xml:space="preserve"> was made (i.e.</w:t>
      </w:r>
      <w:r w:rsidR="00AD7B1A">
        <w:t xml:space="preserve"> </w:t>
      </w:r>
      <w:r w:rsidR="00452E27">
        <w:t>allows an expert to validate</w:t>
      </w:r>
      <w:r w:rsidR="00825A2A">
        <w:t xml:space="preserve"> the </w:t>
      </w:r>
      <w:r w:rsidR="003903CB">
        <w:t>model’s</w:t>
      </w:r>
      <w:r w:rsidR="00825A2A">
        <w:t xml:space="preserve"> </w:t>
      </w:r>
      <w:r w:rsidR="003903CB">
        <w:t>decision-making reasoning</w:t>
      </w:r>
      <w:r w:rsidR="001A3B5C">
        <w:t>).</w:t>
      </w:r>
    </w:p>
    <w:p w14:paraId="47C8F5FC" w14:textId="7155AE99" w:rsidR="000649D6" w:rsidRDefault="00B05BC7" w:rsidP="00AD7B1A">
      <w:commentRangeStart w:id="225"/>
      <w:r>
        <w:t>The high throughput experimentation coupled with ML is best suited for the task of space exploration, due to standardisation, reduced human labour, computational performance, and chemical analysis. Therefore, t</w:t>
      </w:r>
      <w:r w:rsidR="00163B24">
        <w:t>his</w:t>
      </w:r>
      <w:r>
        <w:t xml:space="preserve"> Master thesis uses HTE with ML to help aid the search of important materials in a chemical space.  </w:t>
      </w:r>
      <w:r w:rsidR="001A3B5C">
        <w:t xml:space="preserve"> </w:t>
      </w:r>
      <w:commentRangeEnd w:id="225"/>
      <w:r w:rsidR="0087354E">
        <w:rPr>
          <w:rStyle w:val="CommentReference"/>
          <w:kern w:val="2"/>
          <w14:ligatures w14:val="standardContextual"/>
        </w:rPr>
        <w:commentReference w:id="225"/>
      </w:r>
    </w:p>
    <w:p w14:paraId="51737541" w14:textId="4D654EE5" w:rsidR="00B55EF1" w:rsidRDefault="000C09CF" w:rsidP="000C09CF">
      <w:pPr>
        <w:pStyle w:val="Heading3"/>
      </w:pPr>
      <w:bookmarkStart w:id="226" w:name="_Toc169859057"/>
      <w:r>
        <w:t>1.</w:t>
      </w:r>
      <w:r w:rsidR="00DE3957">
        <w:t>4 Chemistry Choice</w:t>
      </w:r>
      <w:bookmarkEnd w:id="226"/>
    </w:p>
    <w:p w14:paraId="4C58BF98" w14:textId="3B5BD22D" w:rsidR="00910205" w:rsidRDefault="000B31AA" w:rsidP="003D385A">
      <w:del w:id="227" w:author="Ayme, Jean-François" w:date="2024-06-23T16:02:00Z">
        <w:r w:rsidDel="0087354E">
          <w:delText>While the workflow does come with several advantages</w:delText>
        </w:r>
        <w:r w:rsidR="00F269EB" w:rsidDel="0087354E">
          <w:delText xml:space="preserve"> for space exploration</w:delText>
        </w:r>
        <w:r w:rsidDel="0087354E">
          <w:delText xml:space="preserve">, it does not negate the fact that </w:delText>
        </w:r>
        <w:r w:rsidR="00910205" w:rsidDel="0087354E">
          <w:delText>the whole chemical space is still massive</w:delText>
        </w:r>
        <w:r w:rsidDel="0087354E">
          <w:delText xml:space="preserve">. Therefore, to test such a workflow, </w:delText>
        </w:r>
      </w:del>
      <w:r>
        <w:t xml:space="preserve">the chemical space </w:t>
      </w:r>
      <w:ins w:id="228" w:author="Ayme, Jean-François" w:date="2024-06-23T16:02:00Z">
        <w:r w:rsidR="0087354E">
          <w:t>selected is limited to</w:t>
        </w:r>
      </w:ins>
      <w:del w:id="229" w:author="Ayme, Jean-François" w:date="2024-06-23T16:02:00Z">
        <w:r w:rsidDel="0087354E">
          <w:delText>is cut down</w:delText>
        </w:r>
      </w:del>
      <w:r>
        <w:t xml:space="preserve"> </w:t>
      </w:r>
      <w:proofErr w:type="spellStart"/>
      <w:r>
        <w:t>to</w:t>
      </w:r>
      <w:proofErr w:type="spellEnd"/>
      <w:r>
        <w:t xml:space="preserve"> imine-based metal organic complex chemistry. A smaller space allows</w:t>
      </w:r>
      <w:r w:rsidR="00910205">
        <w:t xml:space="preserve"> for an exhaustive analysis of </w:t>
      </w:r>
      <w:r w:rsidR="001A1030">
        <w:t xml:space="preserve">all reaction and products, </w:t>
      </w:r>
      <w:r w:rsidR="00534B60">
        <w:t xml:space="preserve">to build </w:t>
      </w:r>
      <w:r w:rsidR="00B51C59">
        <w:t xml:space="preserve">and test </w:t>
      </w:r>
      <w:r w:rsidR="00534B60">
        <w:t>chemical understanding and a reaction sieve</w:t>
      </w:r>
      <w:r w:rsidR="00910205">
        <w:t xml:space="preserve">. </w:t>
      </w:r>
      <w:ins w:id="230" w:author="Ayme, Jean-François" w:date="2024-06-23T16:06:00Z">
        <w:r w:rsidR="007D403E">
          <w:t xml:space="preserve">In the long term, </w:t>
        </w:r>
      </w:ins>
      <w:del w:id="231" w:author="Ayme, Jean-François" w:date="2024-06-23T16:06:00Z">
        <w:r w:rsidR="003903CB" w:rsidDel="007D403E">
          <w:delText>T</w:delText>
        </w:r>
        <w:r w:rsidR="003B5744" w:rsidDel="007D403E">
          <w:delText xml:space="preserve">he </w:delText>
        </w:r>
      </w:del>
      <w:ins w:id="232" w:author="Ayme, Jean-François" w:date="2024-06-23T16:06:00Z">
        <w:r w:rsidR="007D403E">
          <w:t xml:space="preserve">the </w:t>
        </w:r>
      </w:ins>
      <w:r w:rsidR="003903CB">
        <w:t xml:space="preserve">created </w:t>
      </w:r>
      <w:commentRangeStart w:id="233"/>
      <w:r w:rsidR="003B5744">
        <w:t xml:space="preserve">sieve </w:t>
      </w:r>
      <w:commentRangeEnd w:id="233"/>
      <w:r w:rsidR="0087354E">
        <w:rPr>
          <w:rStyle w:val="CommentReference"/>
          <w:kern w:val="2"/>
          <w14:ligatures w14:val="standardContextual"/>
        </w:rPr>
        <w:commentReference w:id="233"/>
      </w:r>
      <w:r w:rsidR="003B5744">
        <w:t xml:space="preserve">and newly acquired chemical knowledge </w:t>
      </w:r>
      <w:r w:rsidR="003903CB">
        <w:t xml:space="preserve">can then be transferred to a larger space </w:t>
      </w:r>
      <w:r w:rsidR="003B5744">
        <w:t>to locate</w:t>
      </w:r>
      <w:r w:rsidR="00910205">
        <w:t xml:space="preserve"> </w:t>
      </w:r>
      <w:r w:rsidR="003B5744">
        <w:t>interesting synthetic areas.</w:t>
      </w:r>
    </w:p>
    <w:p w14:paraId="3AE78EC3" w14:textId="1CE0DE7F" w:rsidR="0094622A" w:rsidRDefault="00346451" w:rsidP="003D385A">
      <w:r>
        <w:t>As the name suggests, i</w:t>
      </w:r>
      <w:r w:rsidR="0094622A">
        <w:t xml:space="preserve">mine-based metal organic complexes, are </w:t>
      </w:r>
      <w:r w:rsidR="00DF0C25">
        <w:t xml:space="preserve">formed on the basis of </w:t>
      </w:r>
      <w:r w:rsidR="0094622A">
        <w:t>reacting amines and aldehydes to form imine</w:t>
      </w:r>
      <w:r w:rsidR="00DF0C25">
        <w:t>s</w:t>
      </w:r>
      <w:r w:rsidR="0094622A">
        <w:t xml:space="preserve"> which may then coordinate to</w:t>
      </w:r>
      <w:ins w:id="234" w:author="Ayme, Jean-François" w:date="2024-06-23T16:07:00Z">
        <w:r w:rsidR="007D403E">
          <w:t xml:space="preserve"> labile transition</w:t>
        </w:r>
      </w:ins>
      <w:r w:rsidR="0094622A">
        <w:t xml:space="preserve"> metals.</w:t>
      </w:r>
      <w:r w:rsidR="00D932D7">
        <w:t xml:space="preserve"> </w:t>
      </w:r>
      <w:r w:rsidR="009D7A87">
        <w:t>The formation of imines and metal coordination are dynamic equilibrium processes driven by molecular recognition</w:t>
      </w:r>
      <w:r w:rsidR="009D7A87">
        <w:fldChar w:fldCharType="begin"/>
      </w:r>
      <w:r w:rsidR="001807DE">
        <w:instrText xml:space="preserve"> ADDIN ZOTERO_ITEM CSL_CITATION {"citationID":"WW10Fm0g","properties":{"formattedCitation":"\\super 16\\nosupersub{}","plainCitation":"16","noteIndex":0},"citationItems":[{"id":83,"uris":["http://zotero.org/users/local/wUYKyNnp/items/XBDFJNMZ"],"itemData":{"id":83,"type":"article-journal","abstract":"Dynamic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9D7A87">
        <w:fldChar w:fldCharType="separate"/>
      </w:r>
      <w:r w:rsidR="001807DE" w:rsidRPr="001807DE">
        <w:rPr>
          <w:rFonts w:ascii="Calibri" w:hAnsi="Calibri" w:cs="Calibri"/>
          <w:szCs w:val="24"/>
          <w:vertAlign w:val="superscript"/>
        </w:rPr>
        <w:t>16</w:t>
      </w:r>
      <w:r w:rsidR="009D7A87">
        <w:fldChar w:fldCharType="end"/>
      </w:r>
      <w:r w:rsidR="009D7A87">
        <w:t xml:space="preserve">. </w:t>
      </w:r>
      <w:r w:rsidR="006C0AB1">
        <w:t xml:space="preserve">The equilibrium processes allow for the formation of a single thermodynamic product from a landscape of possible products. The equilibria </w:t>
      </w:r>
      <w:r w:rsidR="00770B43">
        <w:t>allow</w:t>
      </w:r>
      <w:r w:rsidR="006C0AB1">
        <w:t xml:space="preserve"> for error correction, therefore statistically unlikely products will be decomposed back to the single product.</w:t>
      </w:r>
      <w:r w:rsidR="00C8439E">
        <w:t xml:space="preserve"> </w:t>
      </w:r>
      <w:r w:rsidR="00943D17">
        <w:t>When diamines</w:t>
      </w:r>
      <w:r w:rsidR="00535DDF">
        <w:t xml:space="preserve"> are involved, the formed imines behave as linkers between metal centres</w:t>
      </w:r>
      <w:r w:rsidR="002F05EC">
        <w:t>,</w:t>
      </w:r>
      <w:r w:rsidR="00154972">
        <w:t xml:space="preserve"> creating complex topology</w:t>
      </w:r>
      <w:r w:rsidR="00535DDF">
        <w:t xml:space="preserve">. </w:t>
      </w:r>
      <w:r w:rsidR="007D6417">
        <w:t xml:space="preserve">The topology of the formed supramolecular structures is programmed in </w:t>
      </w:r>
      <w:r w:rsidR="00470C63">
        <w:t xml:space="preserve">the </w:t>
      </w:r>
      <w:r w:rsidR="007D6417">
        <w:t>molecular codes</w:t>
      </w:r>
      <w:r w:rsidR="00470C63">
        <w:t xml:space="preserve"> of the building blocks</w:t>
      </w:r>
      <w:ins w:id="235" w:author="Ayme, Jean-François" w:date="2024-06-23T16:08:00Z">
        <w:r w:rsidR="007D403E">
          <w:t xml:space="preserve"> (i.e., properties of the organic ligand such as </w:t>
        </w:r>
        <w:proofErr w:type="spellStart"/>
        <w:r w:rsidR="007D403E">
          <w:t>sterics</w:t>
        </w:r>
      </w:ins>
      <w:proofErr w:type="spellEnd"/>
      <w:ins w:id="236" w:author="Ayme, Jean-François" w:date="2024-06-23T16:09:00Z">
        <w:r w:rsidR="007D403E">
          <w:t>, flexibility, enforced angles and properties of the cations such as coor</w:t>
        </w:r>
      </w:ins>
      <w:ins w:id="237" w:author="Ayme, Jean-François" w:date="2024-06-23T16:10:00Z">
        <w:r w:rsidR="007D403E">
          <w:t>dination number, preferred coordination geometry)</w:t>
        </w:r>
      </w:ins>
      <w:r w:rsidR="00ED5A9B">
        <w:t xml:space="preserve">, directing </w:t>
      </w:r>
      <w:r w:rsidR="00DC0548">
        <w:t xml:space="preserve">sorting and </w:t>
      </w:r>
      <w:r w:rsidR="00ED5A9B">
        <w:t>self-assembly</w:t>
      </w:r>
      <w:r w:rsidR="00470C63">
        <w:fldChar w:fldCharType="begin"/>
      </w:r>
      <w:r w:rsidR="001807DE">
        <w:instrText xml:space="preserve"> ADDIN ZOTERO_ITEM CSL_CITATION {"citationID":"YRt6kxo4","properties":{"formattedCitation":"\\super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470C63">
        <w:fldChar w:fldCharType="separate"/>
      </w:r>
      <w:r w:rsidR="001807DE" w:rsidRPr="001807DE">
        <w:rPr>
          <w:rFonts w:ascii="Calibri" w:hAnsi="Calibri" w:cs="Calibri"/>
          <w:szCs w:val="24"/>
          <w:vertAlign w:val="superscript"/>
        </w:rPr>
        <w:t>17</w:t>
      </w:r>
      <w:r w:rsidR="00470C63">
        <w:fldChar w:fldCharType="end"/>
      </w:r>
      <w:r w:rsidR="00ED5A9B">
        <w:t xml:space="preserve">. </w:t>
      </w:r>
    </w:p>
    <w:p w14:paraId="54FA5101" w14:textId="5FE72C13" w:rsidR="00ED5A9B" w:rsidRDefault="00126C91" w:rsidP="003D385A">
      <w:commentRangeStart w:id="238"/>
      <w:r>
        <w:t xml:space="preserve">Some </w:t>
      </w:r>
      <w:r w:rsidR="00ED5A9B">
        <w:t xml:space="preserve">molecular codes found in imine-based metal organic complexes, include geometric complementation, </w:t>
      </w:r>
      <w:proofErr w:type="spellStart"/>
      <w:r w:rsidR="00ED5A9B">
        <w:t>sterics</w:t>
      </w:r>
      <w:proofErr w:type="spellEnd"/>
      <w:r w:rsidR="00ED5A9B">
        <w:t>, and coordination sphere</w:t>
      </w:r>
      <w:r w:rsidR="00C13127">
        <w:t xml:space="preserve"> codes</w:t>
      </w:r>
      <w:r>
        <w:fldChar w:fldCharType="begin"/>
      </w:r>
      <w:r w:rsidR="001807DE">
        <w:instrText xml:space="preserve"> ADDIN ZOTERO_ITEM CSL_CITATION {"citationID":"UuYskuti","properties":{"formattedCitation":"\\super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fldChar w:fldCharType="separate"/>
      </w:r>
      <w:r w:rsidR="001807DE" w:rsidRPr="001807DE">
        <w:rPr>
          <w:rFonts w:ascii="Calibri" w:hAnsi="Calibri" w:cs="Calibri"/>
          <w:szCs w:val="24"/>
          <w:vertAlign w:val="superscript"/>
        </w:rPr>
        <w:t>17</w:t>
      </w:r>
      <w:r>
        <w:fldChar w:fldCharType="end"/>
      </w:r>
      <w:r w:rsidR="00ED5A9B">
        <w:t>.</w:t>
      </w:r>
      <w:r w:rsidR="00C63E47">
        <w:t xml:space="preserve"> These are by no means an exhaustive list of codes.</w:t>
      </w:r>
      <w:commentRangeEnd w:id="238"/>
      <w:r w:rsidR="007D7DC7">
        <w:rPr>
          <w:rStyle w:val="CommentReference"/>
          <w:kern w:val="2"/>
          <w14:ligatures w14:val="standardContextual"/>
        </w:rPr>
        <w:commentReference w:id="238"/>
      </w:r>
    </w:p>
    <w:p w14:paraId="3BD2A73C" w14:textId="7DA918AB" w:rsidR="00A54D28" w:rsidRDefault="00ED5A9B" w:rsidP="00A54D28">
      <w:commentRangeStart w:id="239"/>
      <w:r>
        <w:t xml:space="preserve">Geometric complementation </w:t>
      </w:r>
      <w:r w:rsidR="00722E84">
        <w:t>is at the heart of this self-assembly process. The interacting groups</w:t>
      </w:r>
      <w:ins w:id="240" w:author="Ayme, Jean-François" w:date="2024-06-23T16:11:00Z">
        <w:r w:rsidR="007D7DC7">
          <w:t xml:space="preserve"> </w:t>
        </w:r>
        <w:commentRangeStart w:id="241"/>
        <w:r w:rsidR="007D7DC7">
          <w:t>(i.e</w:t>
        </w:r>
      </w:ins>
      <w:ins w:id="242" w:author="Ayme, Jean-François" w:date="2024-06-23T16:12:00Z">
        <w:r w:rsidR="007D7DC7">
          <w:t xml:space="preserve">., </w:t>
        </w:r>
        <w:proofErr w:type="spellStart"/>
        <w:r w:rsidR="007D7DC7">
          <w:t>blabla</w:t>
        </w:r>
        <w:proofErr w:type="spellEnd"/>
        <w:r w:rsidR="007D7DC7">
          <w:t>)</w:t>
        </w:r>
        <w:commentRangeEnd w:id="241"/>
        <w:r w:rsidR="007D7DC7">
          <w:rPr>
            <w:rStyle w:val="CommentReference"/>
            <w:kern w:val="2"/>
            <w14:ligatures w14:val="standardContextual"/>
          </w:rPr>
          <w:commentReference w:id="241"/>
        </w:r>
      </w:ins>
      <w:r w:rsidR="007E04B2">
        <w:t xml:space="preserve"> that form a</w:t>
      </w:r>
      <w:r w:rsidR="00722E84">
        <w:t xml:space="preserve"> directional bond</w:t>
      </w:r>
      <w:r w:rsidR="00D71372">
        <w:t xml:space="preserve"> (which </w:t>
      </w:r>
      <w:r w:rsidR="00722E84">
        <w:t>drives the assembly process</w:t>
      </w:r>
      <w:r w:rsidR="00D71372">
        <w:t>)</w:t>
      </w:r>
      <w:r w:rsidR="00722E84">
        <w:t xml:space="preserve"> require a geometrical fit first</w:t>
      </w:r>
      <w:r w:rsidR="00A54D28">
        <w:fldChar w:fldCharType="begin"/>
      </w:r>
      <w:r w:rsidR="001807DE">
        <w:instrText xml:space="preserve"> ADDIN ZOTERO_ITEM CSL_CITATION {"citationID":"D9TOAeXi","properties":{"formattedCitation":"\\super 17\\nosupersub{}","plainCitation":"17","noteIndex":0},"citationItems":[{"id":77,"uris":["http://zotero.org/users/local/wUYKyNnp/items/PLRXZ4EA"],"itemData":{"id":77,"type":"article-journal","container-title":"Chemical Reviews","DOI":"10.1021/cr100357h","ISSN":"0009-2665","issue":"9","journalAbbreviation":"Chem. Rev.","note":"publisher: American Chemical Society","page":"5784-5814","source":"ACS Publications","title":"Self-Sorting Phenomena in Complex Supramolecular Systems","volume":"111","author":[{"family":"Safont-Sempere","given":"Marina M."},{"family":"Fernández","given":"Gustavo"},{"family":"Würthner","given":"Frank"}],"issued":{"date-parts":[["2011",9,14]]}}}],"schema":"https://github.com/citation-style-language/schema/raw/master/csl-citation.json"} </w:instrText>
      </w:r>
      <w:r w:rsidR="00A54D28">
        <w:fldChar w:fldCharType="separate"/>
      </w:r>
      <w:r w:rsidR="001807DE" w:rsidRPr="001807DE">
        <w:rPr>
          <w:rFonts w:ascii="Calibri" w:hAnsi="Calibri" w:cs="Calibri"/>
          <w:szCs w:val="24"/>
          <w:vertAlign w:val="superscript"/>
        </w:rPr>
        <w:t>17</w:t>
      </w:r>
      <w:r w:rsidR="00A54D28">
        <w:fldChar w:fldCharType="end"/>
      </w:r>
      <w:r w:rsidR="00906465">
        <w:t xml:space="preserve">. This fit comes in the form of size, shape, and rigidity of the linkers as well as the </w:t>
      </w:r>
      <w:r w:rsidR="007E04B2">
        <w:t xml:space="preserve">metal </w:t>
      </w:r>
      <w:r w:rsidR="00F3687E">
        <w:t>centres</w:t>
      </w:r>
      <w:r w:rsidR="00712326">
        <w:t>.</w:t>
      </w:r>
      <w:r w:rsidR="00425E6A">
        <w:t xml:space="preserve"> </w:t>
      </w:r>
      <w:r w:rsidR="00A54D28">
        <w:t>Once this geometry is satisfied, more nuanced codes come into play. Namely, steric and coordination sphere interactions.</w:t>
      </w:r>
    </w:p>
    <w:p w14:paraId="5802DFE1" w14:textId="40631381" w:rsidR="00C63E47" w:rsidRDefault="00A54D28" w:rsidP="00A54D28">
      <w:proofErr w:type="spellStart"/>
      <w:r>
        <w:t>Sterics</w:t>
      </w:r>
      <w:proofErr w:type="spellEnd"/>
      <w:r>
        <w:t xml:space="preserve"> affect the spatial arrangement of linkers</w:t>
      </w:r>
      <w:r w:rsidR="00906465">
        <w:t>, which in turn affect the topology of the complex. The steric code introduces strain to the geometric complementation, which may result in a change of topologies with the introduction of a different bulky group on the same linker scaffold</w:t>
      </w:r>
      <w:r w:rsidR="000F470A">
        <w:t xml:space="preserve">. It is important to note, </w:t>
      </w:r>
      <w:r w:rsidR="006A032B">
        <w:t xml:space="preserve">the </w:t>
      </w:r>
      <w:r w:rsidR="000F470A">
        <w:t xml:space="preserve">introduction of such a group </w:t>
      </w:r>
      <w:r w:rsidR="006A032B">
        <w:t>could introduce new intra or intramolecular bonding which affects</w:t>
      </w:r>
      <w:r w:rsidR="000F470A">
        <w:t xml:space="preserve"> the original geometric complementation code</w:t>
      </w:r>
      <w:r w:rsidR="00C63E47">
        <w:t xml:space="preserve">. The same steric codes also </w:t>
      </w:r>
      <w:r w:rsidR="008D4ABC">
        <w:t xml:space="preserve">affect </w:t>
      </w:r>
      <w:r w:rsidR="00C63E47">
        <w:t>coordination sphere codes.</w:t>
      </w:r>
    </w:p>
    <w:p w14:paraId="0989FF81" w14:textId="50A30544" w:rsidR="00073B83" w:rsidRDefault="00073B83" w:rsidP="0019228B">
      <w:r>
        <w:t>Coordination sphere codes tend to dictate supramolecular topology and formation</w:t>
      </w:r>
      <w:r w:rsidR="002B19AA">
        <w:t>,</w:t>
      </w:r>
      <w:r>
        <w:t xml:space="preserve"> as </w:t>
      </w:r>
      <w:r w:rsidR="0019228B">
        <w:t>metals</w:t>
      </w:r>
      <w:r>
        <w:t xml:space="preserve"> behave as vertices</w:t>
      </w:r>
      <w:r>
        <w:fldChar w:fldCharType="begin"/>
      </w:r>
      <w:r>
        <w:instrText xml:space="preserve"> ADDIN ZOTERO_ITEM CSL_CITATION {"citationID":"SQsYuCs1","properties":{"formattedCitation":"\\super 3,4\\nosupersub{}","plainCitation":"3,4","noteIndex":0},"citationItems":[{"id":49,"uris":["http://zotero.org/users/local/wUYKyNnp/items/FT26X7QG"],"itemData":{"id":49,"type":"article-journal","abstract":"ConspectusCoordination-driven self-assembly can produce large, symmetrical, hollow cages that are synthetically easy to access. The functions provided by these aesthetically attractive structures provide a driving force for their development, enabling practical applications. For instance, cages have provided new methods of molecular recognition, chirality sensing, separations, stabilization of reactive species, and catalysis.We have fruitfully employed subcomponent self-assembly to prepare metal–organic capsules from simple building blocks via the simultaneous formation of dynamic coordinative (N→metal) and covalent (N</w:instrText>
      </w:r>
      <w:r>
        <w:rPr>
          <w:rFonts w:ascii="Arial" w:hAnsi="Arial" w:cs="Arial"/>
        </w:rPr>
        <w:instrText>═</w:instrText>
      </w:r>
      <w:r>
        <w:instrText xml:space="preserve">C) bonds. Design strategies employ multidentate pyridyl–imine ligands to define either the edges or the faces of polyhedral structures. Octahedral metal ions, such as FeII, CoII, NiII, ZnII, and CdII, constitute the vertices. The generality of this technique has enabled the preparation of capsules with diverse three-dimensional structures. This Account highlights how fundamental investigations into the host–guest chemistry of capsules prepared through subcomponent self-assembly have led to the design of useful functions and new applications. We start by discussing simple host–guest systems involving a single capsule and continue to systems that include multiple capsules and guests, whose interactions give rise to complex functional behavior.Many of the capsules presented herein bind varied neutral guests, including aromatic or aliphatic molecules, biomolecules, and fullerenes. Binding selectivity is influenced by solvent effects, weak non-covalent interactions between hosts and guests, and the size, shape, flexibility, and degree of surface enclosure of the inner spaces of the capsules. Some hosts are able to adaptively rearrange structurally or express a different ratio of cage diastereomers to optimize the guest binding ability of the system. In other cases the bound guest can be either protected from degradation or catalytically transformed through encapsulation.Other capsules bind anions, most often in organic solvents and occasionally in water. Complexation is usually driven by a combination of electrostatic interactions, hydrogen bonding, and coordination to additional metal centers. Anion binding can also induce cage diastereomeric reconfiguration in a similar manner to some neutral guests, illustrating the general ability of subcomponent self-assembled capsules to respond to stimuli due to their dynamic nature. Capsules have been developed as supramolecular extractants for the selective removal of anions from water and as channels for transporting anions through planar lipid bilayers and into vesicles.Different capsules may work together, allowing for functions more complex than those achievable within single host–guest systems. Incorporation of stimuli-responsive capsules into multicage systems allows individual capsules within the network to be addressed and may allow signals to be passed between network members. We first present strategies to achieve selective guest binding and controlled guest release using mixtures of capsules with varied affinities for guests and different stabilities toward external stimuli. We then discuss strategies to separate capsules with encapsulated cargos via selective phase transfer, where the solvent affinities of capsules change as a result of anion exchange or post-assembly modification. The knowledge gained from these multicage systems may lead to the design of synthetic systems that can perform complex tasks in biomimetic fashion, paving the way for new supramolecular technologies to address practical problems.","container-title":"Accounts of Chemical Research","DOI":"10.1021/acs.accounts.8b00303","ISSN":"0001-4842","issue":"10","journalAbbreviation":"Acc. Chem. Res.","note":"publisher: American Chemical Society","page":"2423-2436","source":"ACS Publications","title":"Functional Capsules via Subcomponent Self-Assembly","volume":"51","author":[{"family":"Zhang","given":"Dawei"},{"family":"Ronson","given":"Tanya K."},{"family":"Nitschke","given":"Jonathan R."}],"issued":{"date-parts":[["2018",10,16]]}}},{"id":54,"uris":["http://zotero.org/users/local/wUYKyNnp/items/QNK3AMXI"],"itemData":{"id":54,"type":"article-journal","container-title":"Chemical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fldChar w:fldCharType="separate"/>
      </w:r>
      <w:r w:rsidRPr="00073B83">
        <w:rPr>
          <w:rFonts w:ascii="Calibri" w:hAnsi="Calibri" w:cs="Times New Roman"/>
          <w:szCs w:val="24"/>
          <w:vertAlign w:val="superscript"/>
        </w:rPr>
        <w:t>3,4</w:t>
      </w:r>
      <w:r>
        <w:fldChar w:fldCharType="end"/>
      </w:r>
      <w:r>
        <w:t xml:space="preserve">. Coordination sphere codes capture the geometry </w:t>
      </w:r>
      <w:r w:rsidR="0019228B">
        <w:t>of a v</w:t>
      </w:r>
      <w:commentRangeStart w:id="243"/>
      <w:r w:rsidR="0019228B">
        <w:t>ertex</w:t>
      </w:r>
      <w:commentRangeEnd w:id="243"/>
      <w:r w:rsidR="00B71EC7">
        <w:rPr>
          <w:rStyle w:val="CommentReference"/>
          <w:kern w:val="2"/>
          <w14:ligatures w14:val="standardContextual"/>
        </w:rPr>
        <w:commentReference w:id="243"/>
      </w:r>
      <w:r w:rsidR="0019228B">
        <w:t>, its number of edges and the angles between these edges</w:t>
      </w:r>
      <w:r>
        <w:t>.</w:t>
      </w:r>
      <w:r w:rsidR="0019228B">
        <w:t xml:space="preserve"> The number of chelating imines on a vertex is</w:t>
      </w:r>
      <w:r w:rsidR="00F3687E">
        <w:t xml:space="preserve"> affected</w:t>
      </w:r>
      <w:r w:rsidR="0019228B">
        <w:t xml:space="preserve"> by coordination number, while the vertex angles are governed by both metal geometry and steric codes. Metal geometries are distorted by steric codes as these may introduce strain in the </w:t>
      </w:r>
      <w:r w:rsidR="001F5403">
        <w:t>coordination</w:t>
      </w:r>
      <w:r w:rsidR="0019228B">
        <w:t xml:space="preserve"> centre.</w:t>
      </w:r>
      <w:r w:rsidR="002B19AA">
        <w:t xml:space="preserve"> This hierarchy and interrelations of molecular codes </w:t>
      </w:r>
      <w:r w:rsidR="00534B60">
        <w:t xml:space="preserve">highlight </w:t>
      </w:r>
      <w:r w:rsidR="00D71372">
        <w:t xml:space="preserve">the complexity and what </w:t>
      </w:r>
      <w:r w:rsidR="00534B60">
        <w:t>chemistry might affect reaction outcome.</w:t>
      </w:r>
      <w:commentRangeEnd w:id="239"/>
      <w:r w:rsidR="00B71EC7">
        <w:rPr>
          <w:rStyle w:val="CommentReference"/>
          <w:kern w:val="2"/>
          <w14:ligatures w14:val="standardContextual"/>
        </w:rPr>
        <w:commentReference w:id="239"/>
      </w:r>
    </w:p>
    <w:p w14:paraId="7C3473E8" w14:textId="5D32C11A" w:rsidR="0034105F" w:rsidRDefault="0019228B" w:rsidP="00DF313E">
      <w:commentRangeStart w:id="244"/>
      <w:r>
        <w:t>With this brief introduction of imine-complex chemistry, it is possible to show its compatibility with</w:t>
      </w:r>
      <w:r w:rsidR="001F5403">
        <w:t xml:space="preserve"> the </w:t>
      </w:r>
      <w:r w:rsidR="006817B6">
        <w:t>paper’s</w:t>
      </w:r>
      <w:r w:rsidR="001F5403">
        <w:t xml:space="preserve"> </w:t>
      </w:r>
      <w:r>
        <w:t xml:space="preserve">workflow. </w:t>
      </w:r>
      <w:r w:rsidR="00886A93">
        <w:t>Th</w:t>
      </w:r>
      <w:r w:rsidR="00651143">
        <w:t xml:space="preserve">e </w:t>
      </w:r>
      <w:r w:rsidR="00886A93">
        <w:t xml:space="preserve">synergy </w:t>
      </w:r>
      <w:r w:rsidR="00651143">
        <w:t xml:space="preserve">between the chemistry and workflow </w:t>
      </w:r>
      <w:r w:rsidR="00C903A4">
        <w:t>is</w:t>
      </w:r>
      <w:r w:rsidR="00886A93">
        <w:t xml:space="preserve"> </w:t>
      </w:r>
      <w:r w:rsidR="00C903A4">
        <w:t xml:space="preserve">shown </w:t>
      </w:r>
      <w:r w:rsidR="00886A93">
        <w:t xml:space="preserve">by </w:t>
      </w:r>
      <w:r w:rsidR="00C903A4">
        <w:t xml:space="preserve">the </w:t>
      </w:r>
      <w:r w:rsidR="006E09F1">
        <w:t>chemistry’s</w:t>
      </w:r>
      <w:r w:rsidR="00C903A4">
        <w:t xml:space="preserve"> </w:t>
      </w:r>
      <w:r w:rsidR="00886A93">
        <w:t xml:space="preserve">paradigm, the intricacies of </w:t>
      </w:r>
      <w:r w:rsidR="00886A93">
        <w:lastRenderedPageBreak/>
        <w:t>molecular codes, the simplicity of supramolecular reactions, the chemistries high combinatorics, and supramolecular topology.</w:t>
      </w:r>
      <w:r w:rsidR="006C0AB1">
        <w:t xml:space="preserve"> </w:t>
      </w:r>
      <w:commentRangeEnd w:id="244"/>
      <w:r w:rsidR="00B71EC7">
        <w:rPr>
          <w:rStyle w:val="CommentReference"/>
          <w:kern w:val="2"/>
          <w14:ligatures w14:val="standardContextual"/>
        </w:rPr>
        <w:commentReference w:id="244"/>
      </w:r>
    </w:p>
    <w:p w14:paraId="053DAF31" w14:textId="189055D6" w:rsidR="001260AF" w:rsidRDefault="006E09F1" w:rsidP="00DF313E">
      <w:r>
        <w:t xml:space="preserve">To be able to predict the </w:t>
      </w:r>
      <w:r w:rsidR="00F3687E">
        <w:t>outcome</w:t>
      </w:r>
      <w:r>
        <w:t xml:space="preserve"> of a reaction without having to physically carry one out</w:t>
      </w:r>
      <w:r w:rsidR="001309BD">
        <w:t xml:space="preserve"> (i.e. the scope of </w:t>
      </w:r>
      <w:del w:id="245" w:author="Ayme, Jean-François" w:date="2024-06-23T16:21:00Z">
        <w:r w:rsidR="001309BD" w:rsidDel="00B71EC7">
          <w:delText>the sieve</w:delText>
        </w:r>
      </w:del>
      <w:ins w:id="246" w:author="Ayme, Jean-François" w:date="2024-06-23T16:21:00Z">
        <w:r w:rsidR="00B71EC7">
          <w:t>our model</w:t>
        </w:r>
      </w:ins>
      <w:r w:rsidR="001309BD">
        <w:t>)</w:t>
      </w:r>
      <w:r>
        <w:t xml:space="preserve">, all the information of what makes a reaction successful must be </w:t>
      </w:r>
      <w:del w:id="247" w:author="Ayme, Jean-François" w:date="2024-06-23T16:22:00Z">
        <w:r w:rsidDel="00B71EC7">
          <w:delText xml:space="preserve">encoded </w:delText>
        </w:r>
      </w:del>
      <w:ins w:id="248" w:author="Ayme, Jean-François" w:date="2024-06-23T16:22:00Z">
        <w:r w:rsidR="00B71EC7">
          <w:t xml:space="preserve">inferred from </w:t>
        </w:r>
      </w:ins>
      <w:del w:id="249" w:author="Ayme, Jean-François" w:date="2024-06-23T16:22:00Z">
        <w:r w:rsidR="00DF313E" w:rsidDel="00B71EC7">
          <w:delText xml:space="preserve">in </w:delText>
        </w:r>
      </w:del>
      <w:r w:rsidR="00DF313E">
        <w:t>the starting materials. As mentioned previously, the architecture of the complex is encoded in the metal-ligand building blocks</w:t>
      </w:r>
      <w:r w:rsidR="00DF313E">
        <w:fldChar w:fldCharType="begin"/>
      </w:r>
      <w:r w:rsidR="00DF313E">
        <w:instrText xml:space="preserve"> ADDIN ZOTERO_ITEM CSL_CITATION {"citationID":"CJt88UuD","properties":{"formattedCitation":"\\super 4\\nosupersub{}","plainCitation":"4","noteIndex":0},"citationItems":[{"id":54,"uris":["http://zotero.org/users/local/wUYKyNnp/items/QNK3AMXI"],"itemData":{"id":54,"type":"article-journal","container-title":"Chemical Reviews","DOI":"10.1021/cr200077m","ISSN":"0009-2665","issue":"11","journalAbbreviation":"Chem. Rev.","note":"publisher: American Chemical Society","page":"6810-6918","source":"ACS Publications","title":"Supramolecular Coordination: Self-Assembly of Finite Two- and Three-Dimensional Ensembles","title-short":"Supramolecular Coordination","volume":"111","author":[{"family":"Chakrabarty","given":"Rajesh"},{"family":"Mukherjee","given":"Partha Sarathi"},{"family":"Stang","given":"Peter J."}],"issued":{"date-parts":[["2011",11,9]]}}}],"schema":"https://github.com/citation-style-language/schema/raw/master/csl-citation.json"} </w:instrText>
      </w:r>
      <w:r w:rsidR="00DF313E">
        <w:fldChar w:fldCharType="separate"/>
      </w:r>
      <w:r w:rsidR="00DF313E" w:rsidRPr="00DF313E">
        <w:rPr>
          <w:rFonts w:ascii="Calibri" w:hAnsi="Calibri" w:cs="Times New Roman"/>
          <w:szCs w:val="24"/>
          <w:vertAlign w:val="superscript"/>
        </w:rPr>
        <w:t>4</w:t>
      </w:r>
      <w:r w:rsidR="00DF313E">
        <w:fldChar w:fldCharType="end"/>
      </w:r>
      <w:r w:rsidR="00DF313E">
        <w:t xml:space="preserve">. Therefore, the machine learning tool has the ability to infer and predict the success of a reaction based on reagent information alone. </w:t>
      </w:r>
      <w:del w:id="250" w:author="Ayme, Jean-François" w:date="2024-06-23T16:22:00Z">
        <w:r w:rsidR="00DF313E" w:rsidDel="00B71EC7">
          <w:delText>This supramolecular paradigm makes the chemistry compatible with the project.</w:delText>
        </w:r>
      </w:del>
    </w:p>
    <w:p w14:paraId="13A35C1D" w14:textId="4944EC5A" w:rsidR="006F71F7" w:rsidRDefault="0034105F" w:rsidP="00DF313E">
      <w:r>
        <w:t>Moreover, t</w:t>
      </w:r>
      <w:r w:rsidR="00DF313E">
        <w:t>he advantage of ML comes in its ability to explore complex and unintuitive data with speed and minimal computation</w:t>
      </w:r>
      <w:r w:rsidR="00DF313E">
        <w:fldChar w:fldCharType="begin"/>
      </w:r>
      <w:r w:rsidR="001807DE">
        <w:instrText xml:space="preserve"> ADDIN ZOTERO_ITEM CSL_CITATION {"citationID":"WFFEcEDp","properties":{"formattedCitation":"\\super 18\\nosupersub{}","plainCitation":"18","noteIndex":0},"citationItems":[{"id":51,"uris":["http://zotero.org/users/local/wUYKyNnp/items/GVW88ACH"],"itemData":{"id":51,"type":"webpage","language":"en","note":"DOI: 10.1073/pnas.062524299","title":"Supramolecular chemistry and self-assembly","URL":"https://www.pnas.org/doi/10.1073/pnas.062524299","accessed":{"date-parts":[["2024",5,8]]}}}],"schema":"https://github.com/citation-style-language/schema/raw/master/csl-citation.json"} </w:instrText>
      </w:r>
      <w:r w:rsidR="00DF313E">
        <w:fldChar w:fldCharType="separate"/>
      </w:r>
      <w:r w:rsidR="001807DE" w:rsidRPr="001807DE">
        <w:rPr>
          <w:rFonts w:ascii="Calibri" w:hAnsi="Calibri" w:cs="Calibri"/>
          <w:szCs w:val="24"/>
          <w:vertAlign w:val="superscript"/>
        </w:rPr>
        <w:t>18</w:t>
      </w:r>
      <w:r w:rsidR="00DF313E">
        <w:fldChar w:fldCharType="end"/>
      </w:r>
      <w:r w:rsidR="001260AF">
        <w:t>. As shown by the interdependence of steric, coordination and geometric molecular codes, predicting reactivity based on reagents is a challenging multivariable function. Th</w:t>
      </w:r>
      <w:r w:rsidR="00AB4FC3">
        <w:t>is</w:t>
      </w:r>
      <w:r w:rsidR="001260AF">
        <w:t xml:space="preserve"> unintuitive convolved chemistry, is a perfect test case for extracting chemical information with ML </w:t>
      </w:r>
      <w:r w:rsidR="001309BD">
        <w:t>tools</w:t>
      </w:r>
      <w:r w:rsidR="001260AF">
        <w:t>.</w:t>
      </w:r>
    </w:p>
    <w:p w14:paraId="03FD4E62" w14:textId="0499B74F" w:rsidR="006F71F7" w:rsidRDefault="006F71F7" w:rsidP="006F71F7">
      <w:r>
        <w:t>Experimental chemistry is a multifaceted problem</w:t>
      </w:r>
      <w:r w:rsidR="006B6BD4">
        <w:t xml:space="preserve"> and </w:t>
      </w:r>
      <w:r w:rsidR="00037BE4">
        <w:t xml:space="preserve">while making </w:t>
      </w:r>
      <w:r w:rsidR="006B6BD4">
        <w:t>universal synthesis platforms have been attempted, they still lack real universality</w:t>
      </w:r>
      <w:r w:rsidR="00652422">
        <w:fldChar w:fldCharType="begin"/>
      </w:r>
      <w:r w:rsidR="001807DE">
        <w:instrText xml:space="preserve"> ADDIN ZOTERO_ITEM CSL_CITATION {"citationID":"vTt8fgaq","properties":{"formattedCitation":"\\super 19,20\\nosupersub{}","plainCitation":"19,20","noteIndex":0},"citationItems":[{"id":79,"uris":["http://zotero.org/users/local/wUYKyNnp/items/UIJL9JLG"],"itemData":{"id":79,"type":"article-journal","abstract":"Automated peptide and oligonucleotide synthesizers enabled a revolution in molecular biology and helped pave the way to modern synthetic biology. Similarly, fully automated synthetic chemistry could herald a new wave of innovation in biology and materials sciences by greatly facilitating access to known and novel molecules. Here, we report on an automated multistep chemical synthesizer, AutoSyn, that makes milligram-to-gram-scale amounts of virtually any drug-like small molecule in a matter of hours and demonstrate its versatility with the synthesis of ten known drugs. Of the FDA-approved small-molecule drugs for which we were able to compute a synthetic route, 87% are predicted to be synthesizable on AutoSyn. Moreover, AutoSyn enables digital synthesis protocols that ensure the reproducibility and transferability of synthesis protocols from one lab to another.","container-title":"Organic Process Research &amp; Development","DOI":"10.1021/acs.oprd.0c00143","ISSN":"1083-6160","issue":"10","journalAbbreviation":"Org. Process Res. Dev.","note":"publisher: American Chemical Society","page":"2064-2077","source":"ACS Publications","title":"Fully Automated Chemical Synthesis: Toward the Universal Synthesizer","title-short":"Fully Automated Chemical Synthesis","volume":"24","author":[{"family":"Collins","given":"Nathan"},{"family":"Stout","given":"David"},{"family":"Lim","given":"Jin-Ping"},{"family":"Malerich","given":"Jeremiah P."},{"family":"White","given":"Jason D."},{"family":"Madrid","given":"Peter B."},{"family":"Latendresse","given":"Mario"},{"family":"Krieger","given":"David"},{"family":"Szeto","given":"Judy"},{"family":"Vu","given":"Vi-Anh"},{"family":"Rucker","given":"Kristina"},{"family":"Deleo","given":"Michael"},{"family":"Gorfu","given":"Yonael"},{"family":"Krummenacker","given":"Markus"},{"family":"Hokama","given":"Leslie A."},{"family":"Karp","given":"Peter"},{"family":"Mallya","given":"Sahana"}],"issued":{"date-parts":[["2020",10,16]]}}},{"id":81,"uris":["http://zotero.org/users/local/wUYKyNnp/items/SJDLCWJ2"],"itemData":{"id":81,"type":"article-journal","container-title":"Nature Chemistry","DOI":"10.1038/s41557-022-01016-w","ISSN":"1755-4330, 1755-4349","issue":"11","journalAbbreviation":"Nat. Chem.","language":"en","page":"1311-1318","source":"DOI.org (Crossref)","title":"An autonomous portable platform for universal chemical synthesis","volume":"14","author":[{"family":"Manzano","given":"J. Sebastián"},{"family":"Hou","given":"Wenduan"},{"family":"Zalesskiy","given":"Sergey S."},{"family":"Frei","given":"Przemyslaw"},{"family":"Wang","given":"Hsin"},{"family":"Kitson","given":"Philip J."},{"family":"Cronin","given":"Leroy"}],"issued":{"date-parts":[["2022",11]]}}}],"schema":"https://github.com/citation-style-language/schema/raw/master/csl-citation.json"} </w:instrText>
      </w:r>
      <w:r w:rsidR="00652422">
        <w:fldChar w:fldCharType="separate"/>
      </w:r>
      <w:r w:rsidR="001807DE" w:rsidRPr="001807DE">
        <w:rPr>
          <w:rFonts w:ascii="Calibri" w:hAnsi="Calibri" w:cs="Calibri"/>
          <w:szCs w:val="24"/>
          <w:vertAlign w:val="superscript"/>
        </w:rPr>
        <w:t>19,20</w:t>
      </w:r>
      <w:r w:rsidR="00652422">
        <w:fldChar w:fldCharType="end"/>
      </w:r>
      <w:r w:rsidR="006B6BD4">
        <w:t xml:space="preserve">. Additionally, the robot used in this study is a ChemSpeed liquid handling robot. </w:t>
      </w:r>
      <w:r w:rsidR="001309BD">
        <w:t>Therefore, i</w:t>
      </w:r>
      <w:r w:rsidR="006B6BD4">
        <w:t>f reactions are to be taken reliabl</w:t>
      </w:r>
      <w:r w:rsidR="001856A8">
        <w:t>y</w:t>
      </w:r>
      <w:r w:rsidR="006B6BD4">
        <w:t xml:space="preserve">, the chemical space has to be limited to reactions which can be handled by the ChemSpeed. </w:t>
      </w:r>
      <w:r w:rsidR="00652422">
        <w:t>Since, imine formation and metal coordination</w:t>
      </w:r>
      <w:r w:rsidR="009D40D2">
        <w:t xml:space="preserve"> are </w:t>
      </w:r>
      <w:r w:rsidR="00E27813">
        <w:t>spontaneous</w:t>
      </w:r>
      <w:r w:rsidR="00652422">
        <w:t xml:space="preserve"> at </w:t>
      </w:r>
      <w:ins w:id="251" w:author="Ayme, Jean-François" w:date="2024-06-23T16:24:00Z">
        <w:r w:rsidR="00B71EC7">
          <w:t>‘</w:t>
        </w:r>
      </w:ins>
      <w:r w:rsidR="00652422">
        <w:t>lower</w:t>
      </w:r>
      <w:ins w:id="252" w:author="Ayme, Jean-François" w:date="2024-06-23T16:24:00Z">
        <w:r w:rsidR="00B71EC7">
          <w:t>’</w:t>
        </w:r>
      </w:ins>
      <w:r w:rsidR="00652422">
        <w:t xml:space="preserve"> temperatures, </w:t>
      </w:r>
      <w:del w:id="253" w:author="Ayme, Jean-François" w:date="2024-06-23T16:24:00Z">
        <w:r w:rsidR="00652422" w:rsidDel="00B71EC7">
          <w:delText xml:space="preserve">the ChemSpeed does not need to be modified to resist and handle high temperature </w:delText>
        </w:r>
      </w:del>
      <w:del w:id="254" w:author="Ayme, Jean-François" w:date="2024-06-23T16:25:00Z">
        <w:r w:rsidR="00652422" w:rsidDel="00B71EC7">
          <w:delText>reactions</w:delText>
        </w:r>
        <w:r w:rsidR="00652422" w:rsidDel="00B71EC7">
          <w:fldChar w:fldCharType="begin"/>
        </w:r>
        <w:r w:rsidR="001807DE" w:rsidDel="00B71EC7">
          <w:delInstrText xml:space="preserve"> ADDIN ZOTERO_ITEM CSL_CITATION {"citationID":"PET6Kwr9","properties":{"formattedCitation":"\\super 21\\nosupersub{}","plainCitation":"21","noteIndex":0},"citationItems":[{"id":38,"uris":["http://zotero.org/users/local/wUYKyNnp/items/5SVWNAZU"],"itemData":{"id":38,"type":"article-journal","abstract":"The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delInstrText>
        </w:r>
        <w:r w:rsidR="00652422" w:rsidDel="00B71EC7">
          <w:fldChar w:fldCharType="separate"/>
        </w:r>
        <w:r w:rsidR="001807DE" w:rsidRPr="001807DE" w:rsidDel="00B71EC7">
          <w:rPr>
            <w:rFonts w:ascii="Calibri" w:hAnsi="Calibri" w:cs="Calibri"/>
            <w:szCs w:val="24"/>
            <w:vertAlign w:val="superscript"/>
          </w:rPr>
          <w:delText>21</w:delText>
        </w:r>
        <w:r w:rsidR="00652422" w:rsidDel="00B71EC7">
          <w:fldChar w:fldCharType="end"/>
        </w:r>
      </w:del>
      <w:ins w:id="255" w:author="Ayme, Jean-François" w:date="2024-06-23T16:25:00Z">
        <w:r w:rsidR="00B71EC7">
          <w:t xml:space="preserve">making this chemistry compatible with the capabilities of the </w:t>
        </w:r>
        <w:proofErr w:type="spellStart"/>
        <w:r w:rsidR="00B71EC7">
          <w:t>Chemspeed</w:t>
        </w:r>
        <w:proofErr w:type="spellEnd"/>
        <w:r w:rsidR="00B71EC7">
          <w:t xml:space="preserve"> platform</w:t>
        </w:r>
        <w:r w:rsidR="00B71EC7">
          <w:fldChar w:fldCharType="begin"/>
        </w:r>
        <w:r w:rsidR="00B71EC7">
          <w:instrText xml:space="preserve"> ADDIN ZOTERO_ITEM CSL_CITATION {"citationID":"PET6Kwr9","properties":{"formattedCitation":"\\super 21\\nosupersub{}","plainCitation":"21","noteIndex":0},"citationItems":[{"id":38,"uris":["http://zotero.org/users/local/wUYKyNnp/items/5SVWNAZU"],"itemData":{"id":38,"type":"article-journal","abstract":"The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B71EC7">
          <w:fldChar w:fldCharType="separate"/>
        </w:r>
        <w:r w:rsidR="00B71EC7" w:rsidRPr="001807DE">
          <w:rPr>
            <w:rFonts w:ascii="Calibri" w:hAnsi="Calibri" w:cs="Calibri"/>
            <w:szCs w:val="24"/>
            <w:vertAlign w:val="superscript"/>
          </w:rPr>
          <w:t>21</w:t>
        </w:r>
        <w:r w:rsidR="00B71EC7">
          <w:fldChar w:fldCharType="end"/>
        </w:r>
      </w:ins>
      <w:r w:rsidR="00652422">
        <w:t>.</w:t>
      </w:r>
      <w:r w:rsidR="00267B3F">
        <w:t xml:space="preserve"> Also, imine formation and metal coordination are orthogonal</w:t>
      </w:r>
      <w:r w:rsidR="001148B7">
        <w:fldChar w:fldCharType="begin"/>
      </w:r>
      <w:r w:rsidR="001807DE">
        <w:instrText xml:space="preserve"> ADDIN ZOTERO_ITEM CSL_CITATION {"citationID":"C8Q8hvgu","properties":{"formattedCitation":"\\super 16\\nosupersub{}","plainCitation":"16","noteIndex":0},"citationItems":[{"id":83,"uris":["http://zotero.org/users/local/wUYKyNnp/items/XBDFJNMZ"],"itemData":{"id":83,"type":"article-journal","abstract":"Dynamic combinatorial libraries are mixtures of compounds that exist in a dynamic equilibrium and can be driven to compositional self adaptation via selective binding of a specific assembly of certain components to a molecular target. We present here an extension of this initial concept to dynamic libraries that consists of two levels, the first formed by the coordination of terpyridine-based ligands to the transition metal template, and the second, by the imine formation with the aldehyde substituents on the terpyridine moieties. Dialdehyde 7 has been synthesized, converted into a variety of ligands, oxime ethers L11–L33 and acyl hydrazones L44–L77, and subsequently into corresponding cobalt complexes. A typical complex, Co(L22)22+ is shown to engage in rapid exchange with a competing ligand L11 and with another complex, Co(L22)22+ in 30% acetonitrile/water at pH 7.0 and 25°C. The exchange in the corresponding Co(III) complexes is shown to be much slower. Imine exchange in the acyl hydrazone complexes (L44–L77) is strongly controlled by pH and temperature. The two types of exchange, ligand and imine, can thus be used as independent equilibrium processes controlled by different types of external intervention, i.e., via oxidation/reduction of the metal template and/or change in the pH/temperature of the medium. The resulting double-level dynamic libraries are therefore named orthogonal, in similarity with the orthogonal protecting groups in organic synthesis. Sample libraries of this type have been synthesized and showed the complete expected set of components in electrospray ionization MS.","container-title":"Proceedings of the National Academy of Sciences","DOI":"10.1073/pnas.98.4.1347","issue":"4","note":"publisher: Proceedings of the National Academy of Sciences","page":"1347-1352","source":"pnas.org (Atypon)","title":"Double-level “orthogonal” dynamic combinatorial libraries on transition metal template","volume":"98","author":[{"family":"Goral","given":"Vasiliy"},{"family":"Nelen","given":"Marina I."},{"family":"Eliseev","given":"Alexey V."},{"family":"Lehn","given":"Jean-Marie"}],"issued":{"date-parts":[["2001",2,13]]}}}],"schema":"https://github.com/citation-style-language/schema/raw/master/csl-citation.json"} </w:instrText>
      </w:r>
      <w:r w:rsidR="001148B7">
        <w:fldChar w:fldCharType="separate"/>
      </w:r>
      <w:r w:rsidR="001807DE" w:rsidRPr="001807DE">
        <w:rPr>
          <w:rFonts w:ascii="Calibri" w:hAnsi="Calibri" w:cs="Calibri"/>
          <w:szCs w:val="24"/>
          <w:vertAlign w:val="superscript"/>
        </w:rPr>
        <w:t>16</w:t>
      </w:r>
      <w:r w:rsidR="001148B7">
        <w:fldChar w:fldCharType="end"/>
      </w:r>
      <w:r w:rsidR="001148B7">
        <w:t>, which</w:t>
      </w:r>
      <w:r w:rsidR="00267B3F">
        <w:t xml:space="preserve"> allow</w:t>
      </w:r>
      <w:r w:rsidR="001148B7">
        <w:t xml:space="preserve">s </w:t>
      </w:r>
      <w:r w:rsidR="00267B3F">
        <w:t>for one pot reactions</w:t>
      </w:r>
      <w:r w:rsidR="001148B7">
        <w:t xml:space="preserve">, </w:t>
      </w:r>
      <w:r w:rsidR="007A08F5">
        <w:t>reduc</w:t>
      </w:r>
      <w:r w:rsidR="001148B7">
        <w:t>ing</w:t>
      </w:r>
      <w:r w:rsidR="007A08F5">
        <w:t xml:space="preserve"> the number of</w:t>
      </w:r>
      <w:r w:rsidR="00267B3F">
        <w:t xml:space="preserve"> </w:t>
      </w:r>
      <w:r w:rsidR="007A08F5">
        <w:t xml:space="preserve">base steps and </w:t>
      </w:r>
      <w:r w:rsidR="00115643">
        <w:t>reaction</w:t>
      </w:r>
      <w:r w:rsidR="00C264F1">
        <w:t xml:space="preserve"> </w:t>
      </w:r>
      <w:r w:rsidR="007A08F5">
        <w:t xml:space="preserve">vials in the robotic workflow. </w:t>
      </w:r>
      <w:r>
        <w:t xml:space="preserve">Additionally, the solubility of many metals, amines, and aldehydes in acetonitrile </w:t>
      </w:r>
      <w:r w:rsidR="001309BD">
        <w:t xml:space="preserve">and dichloromethane, </w:t>
      </w:r>
      <w:r>
        <w:t xml:space="preserve">allows for the ChemSpeed to handle reagents in the form of stock solutions with a standard solvent. </w:t>
      </w:r>
      <w:r w:rsidR="001148B7">
        <w:t>Again, having a standard solvent reduces the number of base steps, limits the number of solvent peaks in an NMR spectrum</w:t>
      </w:r>
      <w:r w:rsidR="00905018">
        <w:t xml:space="preserve"> for reliable analysis</w:t>
      </w:r>
      <w:r w:rsidR="001309BD">
        <w:t>, and more importantly, plays the robots forte: liquid handling</w:t>
      </w:r>
      <w:r w:rsidR="001148B7">
        <w:t>.</w:t>
      </w:r>
      <w:r w:rsidR="00E9331E">
        <w:t xml:space="preserve"> Thus, the</w:t>
      </w:r>
      <w:r w:rsidR="00115643">
        <w:t xml:space="preserve"> dynamic self-assembly of imine complex chemistry ensures the robotic platform is not a bottle neck of the project</w:t>
      </w:r>
      <w:r w:rsidR="00B4287C">
        <w:t xml:space="preserve"> but rather a strength</w:t>
      </w:r>
      <w:r w:rsidR="00115643">
        <w:t>.</w:t>
      </w:r>
    </w:p>
    <w:p w14:paraId="1D98671C" w14:textId="06BEE98D" w:rsidR="00037BE4" w:rsidRDefault="000B18A5" w:rsidP="003D385A">
      <w:r>
        <w:t xml:space="preserve">When it comes to automated spectra analysis, imine complex chemistry </w:t>
      </w:r>
      <w:r w:rsidR="001309BD">
        <w:t>has advantages resulting from</w:t>
      </w:r>
      <w:r>
        <w:t xml:space="preserve"> its </w:t>
      </w:r>
      <w:r w:rsidR="0032796D">
        <w:t xml:space="preserve">reversibility and </w:t>
      </w:r>
      <w:r>
        <w:t>topological structure.</w:t>
      </w:r>
      <w:r w:rsidR="0032796D">
        <w:t xml:space="preserve"> </w:t>
      </w:r>
      <w:r w:rsidR="004B1BFF">
        <w:t>The dynamic nature of imine and metal ligand bonds allows for the selection of the thermodynamic product</w:t>
      </w:r>
      <w:r w:rsidR="004B1BFF">
        <w:fldChar w:fldCharType="begin"/>
      </w:r>
      <w:r w:rsidR="001807DE">
        <w:instrText xml:space="preserve"> ADDIN ZOTERO_ITEM CSL_CITATION {"citationID":"v89ls8nY","properties":{"formattedCitation":"\\super 22\\nosupersub{}","plainCitation":"22","noteIndex":0},"citationItems":[{"id":47,"uris":["http://zotero.org/users/local/wUYKyNnp/items/VAKTFS4Q"],"itemData":{"id":47,"type":"article-journal","abstract":"We investigate the self-assembly dynamics of an imine-based pentafoil knot and related pentameric circular helicates, each derived from a common bis(formylpyridine)bipyridyl building block, iron(II) chloride, and either monoamines or a diamine. The mixing of circular helicates derived from different amines led to the complete exchange of the N-alkyl residues on the periphery of the metallo-supramolecular scaffolds over 4 days in DMSO at 60 °C. Under similar conditions, deuterium-labeled and nonlabeled building blocks showed full dialdehyde building block exchange over 13 days for open circular helicates but was much slower for the analogous closed-loop pentafoil knot (&gt;60 days). Although both knots and open circular helicates self-assemble under thermodynamic control given sufficiently long reaction times, this is significantly longer than the time taken to afford the maximum product yield (2 days). Highly effective error correction occurs during the synthesis of imine-based pentafoil molecular knots and pentameric circular helicates despite, in practice, the systems not operating under full thermodynamic control.","container-title":"Journal of the American Chemical Society","DOI":"10.1021/jacs.8b12800","ISSN":"0002-7863","issue":"8","journalAbbreviation":"J. Am. Chem. Soc.","note":"publisher: American Chemical Society","page":"3605-3612","source":"ACS Publications","title":"Probing the Dynamics of the Imine-Based Pentafoil Knot and Pentameric Circular Helicate Assembly","volume":"141","author":[{"family":"Ayme","given":"Jean-François"},{"family":"Beves","given":"Jonathon E."},{"family":"Campbell","given":"Christopher J."},{"family":"Leigh","given":"David A."}],"issued":{"date-parts":[["2019",2,27]]}}}],"schema":"https://github.com/citation-style-language/schema/raw/master/csl-citation.json"} </w:instrText>
      </w:r>
      <w:r w:rsidR="004B1BFF">
        <w:fldChar w:fldCharType="separate"/>
      </w:r>
      <w:r w:rsidR="001807DE" w:rsidRPr="001807DE">
        <w:rPr>
          <w:rFonts w:ascii="Calibri" w:hAnsi="Calibri" w:cs="Calibri"/>
          <w:szCs w:val="24"/>
          <w:vertAlign w:val="superscript"/>
        </w:rPr>
        <w:t>22</w:t>
      </w:r>
      <w:r w:rsidR="004B1BFF">
        <w:fldChar w:fldCharType="end"/>
      </w:r>
      <w:r w:rsidR="004B1BFF">
        <w:t>.</w:t>
      </w:r>
      <w:r w:rsidR="0032796D">
        <w:t xml:space="preserve"> The formation of a single species along with the </w:t>
      </w:r>
      <w:ins w:id="256" w:author="Ayme, Jean-François" w:date="2024-06-23T16:26:00Z">
        <w:r w:rsidR="00294813">
          <w:t xml:space="preserve">usual </w:t>
        </w:r>
      </w:ins>
      <w:r w:rsidR="0032796D">
        <w:t xml:space="preserve">high symmetry of its topology, </w:t>
      </w:r>
      <w:r w:rsidR="007C3DD4">
        <w:t>simplifies the automated identification of a successful reaction</w:t>
      </w:r>
      <w:del w:id="257" w:author="Ayme, Jean-François" w:date="2024-06-23T16:27:00Z">
        <w:r w:rsidR="007C3DD4" w:rsidDel="00294813">
          <w:delText xml:space="preserve"> </w:delText>
        </w:r>
      </w:del>
      <w:ins w:id="258" w:author="Ayme, Jean-François" w:date="2024-06-23T16:27:00Z">
        <w:r w:rsidR="00294813">
          <w:t>.</w:t>
        </w:r>
      </w:ins>
      <w:del w:id="259" w:author="Ayme, Jean-François" w:date="2024-06-23T16:27:00Z">
        <w:r w:rsidR="00D373AA" w:rsidDel="00294813">
          <w:delText>due to a cleaner NMR spectra and splitting pattern</w:delText>
        </w:r>
      </w:del>
      <w:r w:rsidR="007C3DD4">
        <w:t xml:space="preserve">. </w:t>
      </w:r>
      <w:ins w:id="260" w:author="Berardi, Emanuele" w:date="2024-07-04T10:29:00Z">
        <w:r w:rsidR="00EA2E40">
          <w:t xml:space="preserve"> </w:t>
        </w:r>
      </w:ins>
      <w:del w:id="261" w:author="Ayme, Jean-François" w:date="2024-06-23T16:28:00Z">
        <w:r w:rsidR="004B1BFF" w:rsidDel="00294813">
          <w:delText xml:space="preserve">This is supported by previous research, where protons in a </w:delText>
        </w:r>
      </w:del>
      <w:r w:rsidR="004B1BFF">
        <w:t xml:space="preserve">supramolecular complex </w:t>
      </w:r>
      <w:ins w:id="262" w:author="Ayme, Jean-François" w:date="2024-06-23T16:28:00Z">
        <w:r w:rsidR="00294813">
          <w:t xml:space="preserve">usually </w:t>
        </w:r>
      </w:ins>
      <w:proofErr w:type="gramStart"/>
      <w:r w:rsidR="004B1BFF">
        <w:t>exhibit</w:t>
      </w:r>
      <w:proofErr w:type="gramEnd"/>
      <w:r w:rsidR="004B1BFF">
        <w:t xml:space="preserve"> a single chemical and magnetic environment</w:t>
      </w:r>
      <w:ins w:id="263" w:author="Ayme, Jean-François" w:date="2024-06-23T16:28:00Z">
        <w:r w:rsidR="00294813">
          <w:t xml:space="preserve"> creating a pattern easily recognizable in 1H NMR spectro</w:t>
        </w:r>
      </w:ins>
      <w:ins w:id="264" w:author="Ayme, Jean-François" w:date="2024-06-23T16:29:00Z">
        <w:r w:rsidR="00294813">
          <w:t>scopy</w:t>
        </w:r>
      </w:ins>
      <w:del w:id="265" w:author="Ayme, Jean-François" w:date="2024-06-23T16:29:00Z">
        <w:r w:rsidR="004B1BFF" w:rsidDel="00294813">
          <w:delText>,</w:delText>
        </w:r>
      </w:del>
      <w:ins w:id="266" w:author="Ayme, Jean-François" w:date="2024-06-23T16:29:00Z">
        <w:r w:rsidR="00294813">
          <w:t>.</w:t>
        </w:r>
      </w:ins>
      <w:r w:rsidR="004B1BFF">
        <w:t xml:space="preserve"> </w:t>
      </w:r>
      <w:del w:id="267" w:author="Ayme, Jean-François" w:date="2024-06-23T16:29:00Z">
        <w:r w:rsidR="004B1BFF" w:rsidDel="00294813">
          <w:delText xml:space="preserve">while </w:delText>
        </w:r>
      </w:del>
      <w:r w:rsidR="004B1BFF">
        <w:t>ESI-</w:t>
      </w:r>
      <w:del w:id="268" w:author="Ayme, Jean-François" w:date="2024-06-23T16:29:00Z">
        <w:r w:rsidR="004B1BFF" w:rsidDel="00294813">
          <w:delText xml:space="preserve">MID </w:delText>
        </w:r>
      </w:del>
      <w:ins w:id="269" w:author="Ayme, Jean-François" w:date="2024-06-23T16:29:00Z">
        <w:r w:rsidR="00294813">
          <w:t xml:space="preserve">MS is then used to </w:t>
        </w:r>
      </w:ins>
      <w:r w:rsidR="004B1BFF">
        <w:t>elucidate</w:t>
      </w:r>
      <w:del w:id="270" w:author="Ayme, Jean-François" w:date="2024-06-23T16:29:00Z">
        <w:r w:rsidR="007C3DD4" w:rsidDel="00294813">
          <w:delText>d</w:delText>
        </w:r>
      </w:del>
      <w:r w:rsidR="004B1BFF">
        <w:t xml:space="preserve"> the stoichiometries of building blocks </w:t>
      </w:r>
      <w:r w:rsidR="001309BD">
        <w:t xml:space="preserve">of the </w:t>
      </w:r>
      <w:r w:rsidR="004B1BFF">
        <w:t>architectures</w:t>
      </w:r>
      <w:ins w:id="271" w:author="Ayme, Jean-François" w:date="2024-06-23T16:29:00Z">
        <w:r w:rsidR="00294813">
          <w:t>(</w:t>
        </w:r>
        <w:proofErr w:type="spellStart"/>
        <w:r w:rsidR="00294813">
          <w:t>i.e.,ligand</w:t>
        </w:r>
        <w:proofErr w:type="spellEnd"/>
        <w:r w:rsidR="00294813">
          <w:t xml:space="preserve"> to metal ratio)</w:t>
        </w:r>
      </w:ins>
      <w:r w:rsidR="007C3DD4">
        <w:fldChar w:fldCharType="begin"/>
      </w:r>
      <w:r w:rsidR="001807DE">
        <w:instrText xml:space="preserve"> ADDIN ZOTERO_ITEM CSL_CITATION {"citationID":"G15NhgVX","properties":{"formattedCitation":"\\super 23\\nosupersub{}","plainCitation":"23","noteIndex":0},"citationItems":[{"id":45,"uris":["http://zotero.org/users/local/wUYKyNnp/items/XJ4Y44FP"],"itemData":{"id":45,"type":"article-journal","abstract":"Two constitutional dynamic libraries (CDLs)—each containing two amines, two dialdehydes, and two metal salts—have been found to self-sort, generating two pairs of imine-based metallosupramolecular architectures (sharing no component) each with a [2 × 2] grid-like complex and a linear double helicate. These CDLs provided unique examples of a three-level self-sorting process, as only two imine-based ligand constituents, two metal complexes, and two architectures were selected during their assembly out of all the possible combinations of their initial components. The metallosupramolecular architectures assembled were characterized by NMR, mass spectroscopy, and X-ray crystallography.","container-title":"Journal of the American Chemical Society","DOI":"10.1021/jacs.0c00896","ISSN":"0002-7863","issue":"12","journalAbbreviation":"J. Am. Chem. Soc.","note":"publisher: American Chemical Society","page":"5819-5824","source":"ACS Publications","title":"Simultaneous Generation of a [2 × 2] Grid-Like Complex and a Linear Double Helicate: a Three-Level Self-Sorting Process","title-short":"Simultaneous Generation of a [2 × 2] Grid-Like Complex and a Linear Double Helicate","volume":"142","author":[{"family":"Ayme","given":"Jean-François"},{"family":"Lehn","given":"Jean-Marie"},{"family":"Bailly","given":"Corinne"},{"family":"Karmazin","given":"Lydia"}],"issued":{"date-parts":[["2020",3,25]]}}}],"schema":"https://github.com/citation-style-language/schema/raw/master/csl-citation.json"} </w:instrText>
      </w:r>
      <w:r w:rsidR="007C3DD4">
        <w:fldChar w:fldCharType="separate"/>
      </w:r>
      <w:r w:rsidR="001807DE" w:rsidRPr="001807DE">
        <w:rPr>
          <w:rFonts w:ascii="Calibri" w:hAnsi="Calibri" w:cs="Calibri"/>
          <w:szCs w:val="24"/>
          <w:vertAlign w:val="superscript"/>
        </w:rPr>
        <w:t>23</w:t>
      </w:r>
      <w:r w:rsidR="007C3DD4">
        <w:fldChar w:fldCharType="end"/>
      </w:r>
      <w:r w:rsidR="004B1BFF">
        <w:t>.</w:t>
      </w:r>
      <w:r w:rsidR="007C3DD4">
        <w:t xml:space="preserve"> </w:t>
      </w:r>
      <w:del w:id="272" w:author="Ayme, Jean-François" w:date="2024-06-23T16:30:00Z">
        <w:r w:rsidR="007C3DD4" w:rsidRPr="007C3DD4" w:rsidDel="00294813">
          <w:delText>Unfortunately</w:delText>
        </w:r>
      </w:del>
      <w:ins w:id="273" w:author="Ayme, Jean-François" w:date="2024-06-23T16:30:00Z">
        <w:r w:rsidR="00294813">
          <w:t>Interestingly</w:t>
        </w:r>
      </w:ins>
      <w:r w:rsidR="007C3DD4">
        <w:t xml:space="preserve">, </w:t>
      </w:r>
      <w:del w:id="274" w:author="Ayme, Jean-François" w:date="2024-06-23T16:30:00Z">
        <w:r w:rsidR="00F62EB7" w:rsidDel="00294813">
          <w:delText xml:space="preserve">both </w:delText>
        </w:r>
      </w:del>
      <w:r w:rsidR="00F62EB7">
        <w:t xml:space="preserve">NMR </w:t>
      </w:r>
      <w:del w:id="275" w:author="Ayme, Jean-François" w:date="2024-06-23T16:30:00Z">
        <w:r w:rsidR="00F62EB7" w:rsidDel="00294813">
          <w:delText xml:space="preserve">and </w:delText>
        </w:r>
      </w:del>
      <w:ins w:id="276" w:author="Ayme, Jean-François" w:date="2024-06-23T16:30:00Z">
        <w:r w:rsidR="00294813">
          <w:t xml:space="preserve">or </w:t>
        </w:r>
      </w:ins>
      <w:r w:rsidR="00F62EB7">
        <w:t xml:space="preserve">MS </w:t>
      </w:r>
      <w:ins w:id="277" w:author="Ayme, Jean-François" w:date="2024-06-23T16:30:00Z">
        <w:r w:rsidR="00294813">
          <w:t xml:space="preserve">alone </w:t>
        </w:r>
      </w:ins>
      <w:r w:rsidR="00F62EB7">
        <w:t xml:space="preserve">are not </w:t>
      </w:r>
      <w:del w:id="278" w:author="Ayme, Jean-François" w:date="2024-06-23T16:30:00Z">
        <w:r w:rsidR="00F62EB7" w:rsidDel="00294813">
          <w:delText xml:space="preserve">enough </w:delText>
        </w:r>
      </w:del>
      <w:ins w:id="279" w:author="Ayme, Jean-François" w:date="2024-06-23T16:30:00Z">
        <w:r w:rsidR="00294813">
          <w:t xml:space="preserve">sufficient </w:t>
        </w:r>
      </w:ins>
      <w:r w:rsidR="00F62EB7">
        <w:t xml:space="preserve">to fully characterise </w:t>
      </w:r>
      <w:del w:id="280" w:author="Ayme, Jean-François" w:date="2024-06-23T16:30:00Z">
        <w:r w:rsidR="00E66597" w:rsidDel="00294813">
          <w:delText xml:space="preserve">the </w:delText>
        </w:r>
      </w:del>
      <w:ins w:id="281" w:author="Ayme, Jean-François" w:date="2024-06-23T16:30:00Z">
        <w:r w:rsidR="00294813">
          <w:t>the su</w:t>
        </w:r>
      </w:ins>
      <w:ins w:id="282" w:author="Ayme, Jean-François" w:date="2024-06-23T16:31:00Z">
        <w:r w:rsidR="00294813">
          <w:t xml:space="preserve">pramolecular </w:t>
        </w:r>
      </w:ins>
      <w:r w:rsidR="00E66597">
        <w:t xml:space="preserve">architecture </w:t>
      </w:r>
      <w:ins w:id="283" w:author="Ayme, Jean-François" w:date="2024-06-23T16:31:00Z">
        <w:r w:rsidR="00294813">
          <w:t xml:space="preserve">formed. These techniques need to </w:t>
        </w:r>
      </w:ins>
      <w:del w:id="284" w:author="Ayme, Jean-François" w:date="2024-06-23T16:31:00Z">
        <w:r w:rsidR="00E66597" w:rsidDel="00294813">
          <w:delText xml:space="preserve">of </w:delText>
        </w:r>
        <w:r w:rsidR="00F62EB7" w:rsidDel="00294813">
          <w:delText>a supramolecular structure</w:delText>
        </w:r>
        <w:r w:rsidR="00F3687E" w:rsidDel="00294813">
          <w:delText xml:space="preserve"> but can </w:delText>
        </w:r>
      </w:del>
      <w:r w:rsidR="00EB24EE">
        <w:t xml:space="preserve">be used in tandem to reliably </w:t>
      </w:r>
      <w:r w:rsidR="00F3687E">
        <w:t>determine reaction outcome</w:t>
      </w:r>
      <w:r w:rsidR="00F62EB7">
        <w:t xml:space="preserve">. </w:t>
      </w:r>
      <w:r w:rsidR="00526629">
        <w:t xml:space="preserve">The formation of a </w:t>
      </w:r>
      <w:r w:rsidR="001034E3">
        <w:t xml:space="preserve">high symmetry </w:t>
      </w:r>
      <w:r w:rsidR="00526629">
        <w:t xml:space="preserve">discrete species which can be identified in automation is another reason for the use of </w:t>
      </w:r>
      <w:r w:rsidR="00613775">
        <w:t>imine-based</w:t>
      </w:r>
      <w:r w:rsidR="00526629">
        <w:t xml:space="preserve"> complexes in the work flow.</w:t>
      </w:r>
    </w:p>
    <w:p w14:paraId="0DD7EC83" w14:textId="447CF591" w:rsidR="00037BE4" w:rsidRDefault="00613775" w:rsidP="003D385A">
      <w:r>
        <w:t>Lastly, imine coordination chemistry was chosen due to its combinatorics.</w:t>
      </w:r>
      <w:r w:rsidR="00B944A2">
        <w:t xml:space="preserve"> </w:t>
      </w:r>
      <w:r w:rsidR="00563D1D">
        <w:t>Unlike in catalysis where HTE are limited by catalyst and ligand libraries</w:t>
      </w:r>
      <w:ins w:id="285" w:author="Ayme, Jean-François" w:date="2024-06-23T16:31:00Z">
        <w:r w:rsidR="00294813">
          <w:t xml:space="preserve"> commercially available </w:t>
        </w:r>
      </w:ins>
      <w:ins w:id="286" w:author="Ayme, Jean-François" w:date="2024-06-23T16:32:00Z">
        <w:r w:rsidR="00294813">
          <w:t>or synthesizable with the given resources available</w:t>
        </w:r>
      </w:ins>
      <w:r w:rsidR="00563D1D">
        <w:fldChar w:fldCharType="begin"/>
      </w:r>
      <w:r w:rsidR="00563D1D">
        <w:instrText xml:space="preserve"> ADDIN ZOTERO_ITEM CSL_CITATION {"citationID":"PQEDf7wm","properties":{"formattedCitation":"\\super 10\\nosupersub{}","plainCitation":"10","noteIndex":0},"citationItems":[{"id":15,"uris":["http://zotero.org/users/local/wUYKyNnp/items/653J9SKR"],"itemData":{"id":15,"type":"article-journal","abstract":"To accelerate the discovery of new or improved homogeneous catalysts, research groups in industry and academia have embraced high throughput experimentation (HTE). Such methodologies consist of preparing and testing large numbers of catalysts in parallel. Homogeneous metal catalysts are very well-suited for HTE, since in many cases, they can be prepared by simply mixing a metal precursor and a ligand. However, an HTE program requires a large set of chemically diverse ligands, i.e. a ligand library. In this review, we describe five different approaches for assembling ligand libraries based on an extensive survey of the literature. These approaches are based on commercial ligands, modular ligands, mixtures of ligands, supramolecular ligands or ligands prepared via the tools of biochemistry.","container-title":"Chemical Society Reviews","DOI":"10.1039/C7CS00844A","ISSN":"1460-4744","issue":"13","journalAbbreviation":"Chem. Soc. Rev.","language":"en","note":"publisher: The Royal Society of Chemistry","page":"5038-5060","source":"pubs.rsc.org","title":"Ligand libraries for high throughput screening of homogeneous catalysts","volume":"47","author":[{"family":"Renom-Carrasco","given":"Marc"},{"family":"Lefort","given":"Laurent"}],"issued":{"date-parts":[["2018",7,2]]}}}],"schema":"https://github.com/citation-style-language/schema/raw/master/csl-citation.json"} </w:instrText>
      </w:r>
      <w:r w:rsidR="00563D1D">
        <w:fldChar w:fldCharType="separate"/>
      </w:r>
      <w:r w:rsidR="00563D1D" w:rsidRPr="00E454CB">
        <w:rPr>
          <w:rFonts w:ascii="Calibri" w:hAnsi="Calibri" w:cs="Times New Roman"/>
          <w:szCs w:val="24"/>
          <w:vertAlign w:val="superscript"/>
        </w:rPr>
        <w:t>10</w:t>
      </w:r>
      <w:r w:rsidR="00563D1D">
        <w:fldChar w:fldCharType="end"/>
      </w:r>
      <w:r w:rsidR="00563D1D">
        <w:t>, t</w:t>
      </w:r>
      <w:r w:rsidR="00E454CB">
        <w:t>he diversity of commercially available aldehydes and amines does not make reagent selection a limiting factor in this study</w:t>
      </w:r>
      <w:r w:rsidR="00E454CB">
        <w:fldChar w:fldCharType="begin"/>
      </w:r>
      <w:r w:rsidR="001807DE">
        <w:instrText xml:space="preserve"> ADDIN ZOTERO_ITEM CSL_CITATION {"citationID":"Qv2tj6xI","properties":{"formattedCitation":"\\super 21\\nosupersub{}","plainCitation":"21","noteIndex":0},"citationItems":[{"id":38,"uris":["http://zotero.org/users/local/wUYKyNnp/items/5SVWNAZU"],"itemData":{"id":38,"type":"article-journal","abstract":"The imine bond is among the most applied motifs in dynamic covalent chemistry. Although its uses are varied and often involve coordination to a transition metal for stability, mechanistic studies on imine exchange reactions so far have not included metal coordination. Herein, we investigated the condensation and transimination reactions of an Fe2+-coordinated diimine pyridine pincer, employing wB97XD/6-311G(2d,2p) DFT calculations in acetonitrile. We first experimentally confirmed that Fe2+ is strongly coordinated by these pincers, and is thus a justified model ion. When considering a four-membered ring-shaped transition state for proton transfers, the required activation energies for condensation and transimination reaction exceeded the values expected for reactions known to be spontaneous at room temperature. The nature of the incoming and exiting amines and the substituents on the para-position of the pincer had no effect on this. Replacing Fe2+ with Zn2+ or removing it altogether did not reduce it either. However, the addition of two ethylamine molecules lowered the energy barriers to be compatible with experiment (19.4 and 23.2 kcal/mol for condensation and transimination, respectively). Lastly, the energy barrier of condensation of a non-coordinated pincer was significantly higher than found for Fe2+-coordinating pincers, underlining the catalyzing effect of metal coordination on imine exchange reactions.","container-title":"Chemistry – A European Journal","DOI":"10.1002/chem.202301795","ISSN":"1521-3765","issue":"61","language":"en","note":"_eprint: https://onlinelibrary.wiley.com/doi/pdf/10.1002/chem.202301795","page":"e202301795","source":"Wiley Online Library","title":"DFT Study of Imine-Exchange Reactions in Iron(II)-Coordinated Pincers","volume":"29","author":[{"family":"Dam","given":"Annemieke","non-dropping-particle":"van"},{"family":"Schendel","given":"Robin","non-dropping-particle":"van"},{"family":"Gangarapu","given":"Satesh"},{"family":"Zuilhof","given":"Han"},{"family":"Smulders","given":"Maarten M. J."}],"issued":{"date-parts":[["2023"]]}}}],"schema":"https://github.com/citation-style-language/schema/raw/master/csl-citation.json"} </w:instrText>
      </w:r>
      <w:r w:rsidR="00E454CB">
        <w:fldChar w:fldCharType="separate"/>
      </w:r>
      <w:r w:rsidR="001807DE" w:rsidRPr="001807DE">
        <w:rPr>
          <w:rFonts w:ascii="Calibri" w:hAnsi="Calibri" w:cs="Calibri"/>
          <w:szCs w:val="24"/>
          <w:vertAlign w:val="superscript"/>
        </w:rPr>
        <w:t>21</w:t>
      </w:r>
      <w:r w:rsidR="00E454CB">
        <w:fldChar w:fldCharType="end"/>
      </w:r>
      <w:r w:rsidR="00E454CB">
        <w:t xml:space="preserve">. Furthermore, the diversity of mono-aldehyde and diamines provide the ML the opportunity to learn the complex underlaying </w:t>
      </w:r>
      <w:del w:id="287" w:author="Ayme, Jean-François" w:date="2024-06-23T16:33:00Z">
        <w:r w:rsidR="00E454CB" w:rsidDel="00B97DC7">
          <w:delText>molecular codes</w:delText>
        </w:r>
      </w:del>
      <w:ins w:id="288" w:author="Ayme, Jean-François" w:date="2024-06-23T16:33:00Z">
        <w:r w:rsidR="00B97DC7">
          <w:t>principle and driving forces behind the formation of these architectures</w:t>
        </w:r>
      </w:ins>
      <w:r w:rsidR="00E454CB">
        <w:t xml:space="preserve">. The combinatorial accessibility also </w:t>
      </w:r>
      <w:r w:rsidR="0037294E">
        <w:t xml:space="preserve">lends </w:t>
      </w:r>
      <w:r w:rsidR="008739DE">
        <w:t xml:space="preserve">to </w:t>
      </w:r>
      <w:r w:rsidR="006605B5">
        <w:t>understanding self-sorting in</w:t>
      </w:r>
      <w:r w:rsidR="0037294E">
        <w:t xml:space="preserve"> </w:t>
      </w:r>
      <w:r w:rsidR="00E454CB">
        <w:t xml:space="preserve">future work </w:t>
      </w:r>
      <w:r w:rsidR="0037294E">
        <w:t xml:space="preserve">based </w:t>
      </w:r>
      <w:r w:rsidR="00E454CB">
        <w:t xml:space="preserve">on exploring supramolecular structures </w:t>
      </w:r>
      <w:r w:rsidR="0037294E">
        <w:t xml:space="preserve">with </w:t>
      </w:r>
      <w:r w:rsidR="00E71D23">
        <w:t>multiple metals, amine and aldehydes in a reaction. The combinatorics allows for a greater scope of the project, while ensuring a varied dataset can be generated.</w:t>
      </w:r>
    </w:p>
    <w:p w14:paraId="4783BBE5" w14:textId="0FB1E091" w:rsidR="00B46626" w:rsidRDefault="00B46626" w:rsidP="003D385A">
      <w:r>
        <w:t xml:space="preserve">Imine complex theory is </w:t>
      </w:r>
      <w:r w:rsidR="005333A1">
        <w:t xml:space="preserve">convoluted </w:t>
      </w:r>
      <w:r>
        <w:t>and its chemistry is best suited for the robot used for</w:t>
      </w:r>
      <w:r w:rsidR="00305D2B">
        <w:t xml:space="preserve"> HTE and automated spectra analysis</w:t>
      </w:r>
      <w:r>
        <w:t xml:space="preserve">. This makes it a perfect chemical space to </w:t>
      </w:r>
      <w:r w:rsidR="00C7355F">
        <w:t>test the work flows capabilities.</w:t>
      </w:r>
    </w:p>
    <w:p w14:paraId="07FA6345" w14:textId="17427948" w:rsidR="00820B6A" w:rsidRPr="00820B6A" w:rsidRDefault="009E5EB6" w:rsidP="00820B6A">
      <w:pPr>
        <w:pStyle w:val="Heading2"/>
      </w:pPr>
      <w:bookmarkStart w:id="289" w:name="_Toc169859058"/>
      <w:r>
        <w:t xml:space="preserve">2.0 </w:t>
      </w:r>
      <w:r w:rsidR="00820B6A">
        <w:t>Workflow Overview</w:t>
      </w:r>
      <w:bookmarkEnd w:id="289"/>
    </w:p>
    <w:p w14:paraId="713D0A86" w14:textId="39208919" w:rsidR="00820B6A" w:rsidRDefault="00820B6A" w:rsidP="00820B6A">
      <w:r>
        <w:t>To recapitulate, the project focuses on being able to understand and filter a chemical space, to then locate areas of potentially useful chemistry</w:t>
      </w:r>
      <w:r w:rsidR="005B128C">
        <w:t xml:space="preserve"> to aid space exploration</w:t>
      </w:r>
      <w:r>
        <w:t xml:space="preserve">. The chemical space is </w:t>
      </w:r>
      <w:del w:id="290" w:author="Ayme, Jean-François" w:date="2024-06-23T16:35:00Z">
        <w:r w:rsidDel="006246D6">
          <w:delText xml:space="preserve">reduced </w:delText>
        </w:r>
      </w:del>
      <w:ins w:id="291" w:author="Ayme, Jean-François" w:date="2024-06-23T16:35:00Z">
        <w:r w:rsidR="006246D6">
          <w:t xml:space="preserve">limited </w:t>
        </w:r>
      </w:ins>
      <w:r>
        <w:t>to imine-based metal organic complexes due to its compatibility with automation as well as to be able to exhaustively explore this smaller space for analysis. To do so</w:t>
      </w:r>
      <w:r w:rsidR="00B70C63">
        <w:t>,</w:t>
      </w:r>
      <w:r>
        <w:t xml:space="preserve"> the work flow is divided into </w:t>
      </w:r>
      <w:r w:rsidR="00A32A0E">
        <w:t xml:space="preserve">3 main </w:t>
      </w:r>
      <w:r>
        <w:t>sections.</w:t>
      </w:r>
    </w:p>
    <w:p w14:paraId="4E6E376F" w14:textId="58D9274E" w:rsidR="00820B6A" w:rsidRDefault="00820B6A" w:rsidP="00820B6A">
      <w:r>
        <w:lastRenderedPageBreak/>
        <w:t>Firstly, the subset space is made explicit by selecting reagent libraries and populating the space with building block combinations.</w:t>
      </w:r>
      <w:r w:rsidR="00B70C63">
        <w:t xml:space="preserve"> The combination space is then translated to the chemical space. </w:t>
      </w:r>
      <w:r>
        <w:t>Secondly, to train</w:t>
      </w:r>
      <w:r w:rsidR="0088683D">
        <w:t xml:space="preserve">, sieve and </w:t>
      </w:r>
      <w:r>
        <w:t xml:space="preserve">explore </w:t>
      </w:r>
      <w:r w:rsidR="0088683D">
        <w:t xml:space="preserve">the space with ML models, a table of features and labels need to be </w:t>
      </w:r>
      <w:r w:rsidR="00F30D05">
        <w:t>selected and populated</w:t>
      </w:r>
      <w:r w:rsidR="0088683D">
        <w:t xml:space="preserve">. </w:t>
      </w:r>
      <w:r w:rsidR="00F30D05">
        <w:t xml:space="preserve">This requires chemically relevant features to be selected, and the creation of a robotic workflow that automates </w:t>
      </w:r>
      <w:r w:rsidR="00B70C63">
        <w:t xml:space="preserve">synthesis and reaction </w:t>
      </w:r>
      <w:r w:rsidR="00F30D05">
        <w:t xml:space="preserve">labelling. Once the features and labels have been generated, then analytical ML studies can be implemented. The process from defining chemistry to data analysis is shown in </w:t>
      </w:r>
      <w:r>
        <w:fldChar w:fldCharType="begin"/>
      </w:r>
      <w:r>
        <w:instrText xml:space="preserve"> REF _Ref165360172 \h </w:instrText>
      </w:r>
      <w:r>
        <w:fldChar w:fldCharType="separate"/>
      </w:r>
      <w:r w:rsidR="00141EA0">
        <w:t xml:space="preserve">Figure </w:t>
      </w:r>
      <w:r w:rsidR="00141EA0">
        <w:rPr>
          <w:noProof/>
        </w:rPr>
        <w:t>1</w:t>
      </w:r>
      <w:r>
        <w:fldChar w:fldCharType="end"/>
      </w:r>
      <w:r>
        <w:t xml:space="preserve"> – an overview of the study</w:t>
      </w:r>
      <w:r w:rsidRPr="0012197D">
        <w:t>.</w:t>
      </w:r>
      <w:r w:rsidR="00D06244">
        <w:t xml:space="preserve"> </w:t>
      </w:r>
    </w:p>
    <w:p w14:paraId="598A20A3" w14:textId="77777777" w:rsidR="001220EA" w:rsidRDefault="001220EA" w:rsidP="00820B6A"/>
    <w:p w14:paraId="755174B0" w14:textId="77777777" w:rsidR="00820B6A" w:rsidRDefault="00820B6A" w:rsidP="009108DC">
      <w:pPr>
        <w:keepNext/>
        <w:jc w:val="center"/>
      </w:pPr>
      <w:r>
        <w:rPr>
          <w:noProof/>
        </w:rPr>
        <w:drawing>
          <wp:inline distT="0" distB="0" distL="0" distR="0" wp14:anchorId="1B077889" wp14:editId="003F9F9D">
            <wp:extent cx="5628938" cy="14991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Over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8938" cy="1499121"/>
                    </a:xfrm>
                    <a:prstGeom prst="rect">
                      <a:avLst/>
                    </a:prstGeom>
                  </pic:spPr>
                </pic:pic>
              </a:graphicData>
            </a:graphic>
          </wp:inline>
        </w:drawing>
      </w:r>
    </w:p>
    <w:p w14:paraId="3F5425DA" w14:textId="13E31A96" w:rsidR="00CC7C7F" w:rsidRPr="00CC7C7F" w:rsidRDefault="00820B6A" w:rsidP="00CC7C7F">
      <w:pPr>
        <w:pStyle w:val="Caption"/>
      </w:pPr>
      <w:bookmarkStart w:id="292" w:name="_Ref165360172"/>
      <w:r>
        <w:t xml:space="preserve">Figure </w:t>
      </w:r>
      <w:fldSimple w:instr=" SEQ Figure \* ARABIC ">
        <w:r w:rsidR="00141EA0">
          <w:rPr>
            <w:noProof/>
          </w:rPr>
          <w:t>1</w:t>
        </w:r>
      </w:fldSimple>
      <w:bookmarkEnd w:id="292"/>
      <w:r>
        <w:t xml:space="preserve">: An overview of the study preformed in the paper, subdivided into three sections: </w:t>
      </w:r>
      <w:r w:rsidR="00722204">
        <w:t>d</w:t>
      </w:r>
      <w:r>
        <w:t>efining chemistry, data</w:t>
      </w:r>
      <w:r w:rsidR="00B712A9">
        <w:t>set</w:t>
      </w:r>
      <w:r>
        <w:t xml:space="preserve"> generation and data</w:t>
      </w:r>
      <w:r w:rsidR="00B712A9">
        <w:t>set</w:t>
      </w:r>
      <w:r>
        <w:t xml:space="preserve"> exploration. The first section is responsible for defining the chemical space to explore and the generation of reactions to be carried as HTE. The second section </w:t>
      </w:r>
      <w:r w:rsidR="00B712A9">
        <w:t xml:space="preserve">is responsible for feature </w:t>
      </w:r>
      <w:r w:rsidR="00722204">
        <w:t xml:space="preserve">and label </w:t>
      </w:r>
      <w:r w:rsidR="00B712A9">
        <w:t>generation</w:t>
      </w:r>
      <w:r>
        <w:t>.</w:t>
      </w:r>
      <w:r w:rsidR="00B712A9">
        <w:t xml:space="preserve"> </w:t>
      </w:r>
      <w:r>
        <w:t>The third section</w:t>
      </w:r>
      <w:r w:rsidR="00722204">
        <w:t xml:space="preserve"> </w:t>
      </w:r>
      <w:r w:rsidR="00722204" w:rsidRPr="00722204">
        <w:t>analyse</w:t>
      </w:r>
      <w:r w:rsidR="00722204">
        <w:t>s</w:t>
      </w:r>
      <w:r w:rsidR="00B712A9">
        <w:t xml:space="preserve"> the data of the chemical space, </w:t>
      </w:r>
      <w:r w:rsidR="00722204">
        <w:t xml:space="preserve">builds and test the </w:t>
      </w:r>
      <w:r w:rsidR="00B712A9">
        <w:t xml:space="preserve">sieve </w:t>
      </w:r>
      <w:r w:rsidR="00722204">
        <w:t>along with</w:t>
      </w:r>
      <w:r w:rsidR="00B712A9">
        <w:t xml:space="preserve"> SHAPs analysis. </w:t>
      </w:r>
    </w:p>
    <w:p w14:paraId="372563A0" w14:textId="7025A3F2" w:rsidR="00CC7C7F" w:rsidRDefault="007563FC" w:rsidP="00CC7C7F">
      <w:pPr>
        <w:pStyle w:val="Heading2"/>
      </w:pPr>
      <w:bookmarkStart w:id="293" w:name="_Toc169859059"/>
      <w:r>
        <w:t xml:space="preserve">3.0 </w:t>
      </w:r>
      <w:r w:rsidR="00134D86">
        <w:t>Defining</w:t>
      </w:r>
      <w:r w:rsidR="007642D3" w:rsidRPr="00A76BDD">
        <w:t xml:space="preserve"> Chemistry</w:t>
      </w:r>
      <w:bookmarkEnd w:id="293"/>
    </w:p>
    <w:p w14:paraId="12763AD8" w14:textId="3518017F" w:rsidR="00490430" w:rsidRDefault="00490430" w:rsidP="00490430">
      <w:r>
        <w:t>The paper focuses on developing an end to end automated process. For this reason, all chemistry has to be unambiguously defined and represented digitally</w:t>
      </w:r>
      <w:r w:rsidR="002F4118">
        <w:t>, as robots do not work well with ambiguity</w:t>
      </w:r>
      <w:r>
        <w:t xml:space="preserve">. </w:t>
      </w:r>
      <w:r w:rsidR="00C33225">
        <w:t xml:space="preserve">Starting off with </w:t>
      </w:r>
      <w:r w:rsidR="003A7AA7">
        <w:t xml:space="preserve">defining </w:t>
      </w:r>
      <w:r w:rsidR="00C33225">
        <w:t xml:space="preserve">the chemical space. The chemical space are all </w:t>
      </w:r>
      <w:r w:rsidR="00C33225" w:rsidRPr="00C33225">
        <w:t>the possible products of combinations of reagents of a reaction</w:t>
      </w:r>
      <w:r w:rsidR="00C33225">
        <w:t xml:space="preserve"> (</w:t>
      </w:r>
      <w:r w:rsidR="000043B5">
        <w:t>i.e. all the possible combinations between amines, aldehydes and metals)</w:t>
      </w:r>
      <w:r w:rsidR="00C33225">
        <w:t>. To generate this space, the reagent library is first defined, where all the reagents of interest are listed under the</w:t>
      </w:r>
      <w:r w:rsidR="00890B0D">
        <w:t>ir</w:t>
      </w:r>
      <w:r w:rsidR="00C33225">
        <w:t xml:space="preserve"> functional group</w:t>
      </w:r>
      <w:r w:rsidR="008A6439">
        <w:t xml:space="preserve">. </w:t>
      </w:r>
      <w:r w:rsidR="008A6439">
        <w:fldChar w:fldCharType="begin"/>
      </w:r>
      <w:r w:rsidR="008A6439">
        <w:instrText xml:space="preserve"> REF _Ref169030260 \h </w:instrText>
      </w:r>
      <w:r w:rsidR="008A6439">
        <w:fldChar w:fldCharType="separate"/>
      </w:r>
      <w:r w:rsidR="00141EA0">
        <w:t xml:space="preserve">Figure </w:t>
      </w:r>
      <w:r w:rsidR="00141EA0">
        <w:rPr>
          <w:noProof/>
        </w:rPr>
        <w:t>2</w:t>
      </w:r>
      <w:r w:rsidR="008A6439">
        <w:fldChar w:fldCharType="end"/>
      </w:r>
      <w:r w:rsidR="00890B0D">
        <w:t xml:space="preserve"> shows the reagent libraries used in the paper along with an example </w:t>
      </w:r>
      <w:r w:rsidR="00813F25">
        <w:t xml:space="preserve">reaction </w:t>
      </w:r>
      <w:r w:rsidR="00890B0D">
        <w:t>product.</w:t>
      </w:r>
    </w:p>
    <w:p w14:paraId="20E6D523" w14:textId="77777777" w:rsidR="007A46CA" w:rsidRDefault="007A46CA" w:rsidP="007A46CA">
      <w:pPr>
        <w:keepNext/>
      </w:pPr>
      <w:r w:rsidRPr="007A46CA">
        <w:rPr>
          <w:noProof/>
        </w:rPr>
        <w:drawing>
          <wp:inline distT="0" distB="0" distL="0" distR="0" wp14:anchorId="04A34F2D" wp14:editId="23BAAE54">
            <wp:extent cx="6660033" cy="3581400"/>
            <wp:effectExtent l="0" t="0" r="762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r="9594"/>
                    <a:stretch/>
                  </pic:blipFill>
                  <pic:spPr bwMode="auto">
                    <a:xfrm>
                      <a:off x="0" y="0"/>
                      <a:ext cx="6674222" cy="3589030"/>
                    </a:xfrm>
                    <a:prstGeom prst="rect">
                      <a:avLst/>
                    </a:prstGeom>
                    <a:ln>
                      <a:noFill/>
                    </a:ln>
                    <a:extLst>
                      <a:ext uri="{53640926-AAD7-44D8-BBD7-CCE9431645EC}">
                        <a14:shadowObscured xmlns:a14="http://schemas.microsoft.com/office/drawing/2010/main"/>
                      </a:ext>
                    </a:extLst>
                  </pic:spPr>
                </pic:pic>
              </a:graphicData>
            </a:graphic>
          </wp:inline>
        </w:drawing>
      </w:r>
    </w:p>
    <w:p w14:paraId="259749C6" w14:textId="63355EE1" w:rsidR="00C33225" w:rsidRDefault="007A46CA" w:rsidP="007A46CA">
      <w:pPr>
        <w:pStyle w:val="Caption"/>
      </w:pPr>
      <w:bookmarkStart w:id="294" w:name="_Ref169030260"/>
      <w:r>
        <w:t xml:space="preserve">Figure </w:t>
      </w:r>
      <w:fldSimple w:instr=" SEQ Figure \* ARABIC ">
        <w:r w:rsidR="00141EA0">
          <w:rPr>
            <w:noProof/>
          </w:rPr>
          <w:t>2</w:t>
        </w:r>
      </w:fldSimple>
      <w:bookmarkEnd w:id="294"/>
      <w:r w:rsidR="003B09C6">
        <w:t>:</w:t>
      </w:r>
      <w:r>
        <w:t xml:space="preserve"> The reaction (shown above) explored in the study. Reagent libraries for metals, monoaldehydes and diamines are shown in yellow, green, and red areas respectively. An example supramolecular </w:t>
      </w:r>
      <w:r w:rsidR="00875BB6">
        <w:t>compound</w:t>
      </w:r>
      <w:r>
        <w:t xml:space="preserve"> found in the study, and its 3D structure obtained from x-ray crystallography </w:t>
      </w:r>
      <w:r w:rsidR="003B09C6">
        <w:t>are</w:t>
      </w:r>
      <w:r w:rsidR="00261E61">
        <w:t xml:space="preserve"> </w:t>
      </w:r>
      <w:r>
        <w:t>also shown.</w:t>
      </w:r>
    </w:p>
    <w:p w14:paraId="3E5AD203" w14:textId="7977CDB8" w:rsidR="007563FC" w:rsidRPr="007563FC" w:rsidRDefault="007563FC" w:rsidP="007563FC">
      <w:pPr>
        <w:pStyle w:val="Heading3"/>
      </w:pPr>
      <w:bookmarkStart w:id="295" w:name="_Toc169859060"/>
      <w:r>
        <w:lastRenderedPageBreak/>
        <w:t>3.1 Reagent Selection</w:t>
      </w:r>
      <w:bookmarkEnd w:id="295"/>
    </w:p>
    <w:p w14:paraId="07560767" w14:textId="77777777" w:rsidR="00B741CF" w:rsidRDefault="00682AF5" w:rsidP="00F05CC6">
      <w:commentRangeStart w:id="296"/>
      <w:commentRangeStart w:id="297"/>
      <w:r>
        <w:t xml:space="preserve">10 different diamines, 12 different </w:t>
      </w:r>
      <w:r w:rsidR="008C5994">
        <w:t>monoaldehydes</w:t>
      </w:r>
      <w:r>
        <w:t xml:space="preserve"> and 5 different transition metals were selected based on commercial availability, a nitrogen beta to the carbonyl group</w:t>
      </w:r>
      <w:r w:rsidR="009724F4">
        <w:t xml:space="preserve">, </w:t>
      </w:r>
      <w:r w:rsidR="003B09C6">
        <w:t>the</w:t>
      </w:r>
      <w:r>
        <w:t xml:space="preserve"> </w:t>
      </w:r>
      <w:r w:rsidR="003B09C6">
        <w:t>diamagnetism of the</w:t>
      </w:r>
      <w:r>
        <w:t xml:space="preserve"> metals</w:t>
      </w:r>
      <w:r w:rsidR="009724F4">
        <w:t>, the liabilities of the metals, and variation form the current literature</w:t>
      </w:r>
      <w:r>
        <w:t xml:space="preserve">. </w:t>
      </w:r>
      <w:commentRangeEnd w:id="296"/>
      <w:r w:rsidR="006246D6">
        <w:rPr>
          <w:rStyle w:val="CommentReference"/>
          <w:kern w:val="2"/>
          <w14:ligatures w14:val="standardContextual"/>
        </w:rPr>
        <w:commentReference w:id="296"/>
      </w:r>
      <w:commentRangeEnd w:id="297"/>
      <w:r w:rsidR="006246D6">
        <w:rPr>
          <w:rStyle w:val="CommentReference"/>
          <w:kern w:val="2"/>
          <w14:ligatures w14:val="standardContextual"/>
        </w:rPr>
        <w:commentReference w:id="297"/>
      </w:r>
    </w:p>
    <w:p w14:paraId="4BC6B4D7" w14:textId="67216614" w:rsidR="00F578FD" w:rsidRDefault="00682AF5" w:rsidP="00F05CC6">
      <w:r>
        <w:t xml:space="preserve">A beta nitrogen forms a chelate after imine formation and a diamagnetic metal </w:t>
      </w:r>
      <w:r w:rsidR="0067698E">
        <w:t xml:space="preserve">prevents uninterpretable paramagnetic NMR spectra. </w:t>
      </w:r>
      <w:r w:rsidR="00F578FD">
        <w:t>Furthermore, liable metals were chosen so that coordination is reversible allowing for the formation of the thermodynamic product.</w:t>
      </w:r>
    </w:p>
    <w:p w14:paraId="1E4CE31E" w14:textId="57BDC05B" w:rsidR="00682AF5" w:rsidRDefault="00682AF5" w:rsidP="00F05CC6">
      <w:r>
        <w:t>If the</w:t>
      </w:r>
      <w:del w:id="298" w:author="Ayme, Jean-François" w:date="2024-06-28T16:36:00Z">
        <w:r w:rsidDel="001F21F9">
          <w:delText xml:space="preserve"> sieve</w:delText>
        </w:r>
      </w:del>
      <w:ins w:id="299" w:author="Ayme, Jean-François" w:date="2024-06-28T16:36:00Z">
        <w:r w:rsidR="001F21F9">
          <w:t xml:space="preserve"> model</w:t>
        </w:r>
      </w:ins>
      <w:r>
        <w:t xml:space="preserve"> is to be used in a larger space (as for future work), and to get a broader understanding of the chemistry, reagents with </w:t>
      </w:r>
      <w:del w:id="300" w:author="Ayme, Jean-François" w:date="2024-06-28T16:38:00Z">
        <w:r w:rsidDel="001F21F9">
          <w:delText>varied chemistries</w:delText>
        </w:r>
      </w:del>
      <w:ins w:id="301" w:author="Ayme, Jean-François" w:date="2024-06-28T16:38:00Z">
        <w:r w:rsidR="001F21F9">
          <w:t>a broad range of properties</w:t>
        </w:r>
      </w:ins>
      <w:r>
        <w:t xml:space="preserve"> must be selected.</w:t>
      </w:r>
      <w:r w:rsidR="006224A1">
        <w:t xml:space="preserve"> The variety of </w:t>
      </w:r>
      <w:r w:rsidR="006224A1" w:rsidRPr="00A76BDD">
        <w:t>bite angle</w:t>
      </w:r>
      <w:r w:rsidR="006224A1">
        <w:t>s</w:t>
      </w:r>
      <w:r w:rsidR="006224A1" w:rsidRPr="00A76BDD">
        <w:t xml:space="preserve">, rigidity, aromaticity, chirality, </w:t>
      </w:r>
      <w:proofErr w:type="spellStart"/>
      <w:r w:rsidR="006224A1" w:rsidRPr="00A76BDD">
        <w:t>sterics</w:t>
      </w:r>
      <w:proofErr w:type="spellEnd"/>
      <w:r w:rsidR="006224A1" w:rsidRPr="00A76BDD">
        <w:t>, electronegativity, metal valency, and metal size</w:t>
      </w:r>
      <w:r w:rsidR="006224A1">
        <w:t xml:space="preserve"> of</w:t>
      </w:r>
      <w:r w:rsidR="006224A1" w:rsidRPr="006224A1">
        <w:t xml:space="preserve"> </w:t>
      </w:r>
      <w:r w:rsidR="006224A1">
        <w:t xml:space="preserve">reagents in </w:t>
      </w:r>
      <w:r w:rsidR="006224A1">
        <w:fldChar w:fldCharType="begin"/>
      </w:r>
      <w:r w:rsidR="006224A1">
        <w:instrText xml:space="preserve"> REF _Ref169030260 \h </w:instrText>
      </w:r>
      <w:r w:rsidR="006224A1">
        <w:fldChar w:fldCharType="separate"/>
      </w:r>
      <w:r w:rsidR="00141EA0">
        <w:t xml:space="preserve">Figure </w:t>
      </w:r>
      <w:r w:rsidR="00141EA0">
        <w:rPr>
          <w:noProof/>
        </w:rPr>
        <w:t>2</w:t>
      </w:r>
      <w:r w:rsidR="006224A1">
        <w:fldChar w:fldCharType="end"/>
      </w:r>
      <w:r w:rsidR="006224A1">
        <w:t xml:space="preserve"> ensures different molecular codes are </w:t>
      </w:r>
      <w:del w:id="302" w:author="Ayme, Jean-François" w:date="2024-06-28T16:38:00Z">
        <w:r w:rsidR="006224A1" w:rsidDel="001F21F9">
          <w:delText xml:space="preserve">captivated </w:delText>
        </w:r>
      </w:del>
      <w:ins w:id="303" w:author="Ayme, Jean-François" w:date="2024-06-28T16:38:00Z">
        <w:r w:rsidR="001F21F9">
          <w:t>captured with</w:t>
        </w:r>
      </w:ins>
      <w:r w:rsidR="006224A1">
        <w:t>in the chemical space.</w:t>
      </w:r>
      <w:r>
        <w:t xml:space="preserve"> This </w:t>
      </w:r>
      <w:r w:rsidR="003A6D9B">
        <w:t>variety</w:t>
      </w:r>
      <w:ins w:id="304" w:author="Ayme, Jean-François" w:date="2024-06-28T16:39:00Z">
        <w:r w:rsidR="001F21F9">
          <w:t xml:space="preserve"> will help to</w:t>
        </w:r>
      </w:ins>
      <w:r w:rsidR="003A6D9B">
        <w:t xml:space="preserve"> </w:t>
      </w:r>
      <w:r>
        <w:t xml:space="preserve">develops a deeper understanding of the </w:t>
      </w:r>
      <w:r w:rsidR="00AB6AD4">
        <w:t>chemistry</w:t>
      </w:r>
      <w:r>
        <w:t xml:space="preserve">, and makes the ML </w:t>
      </w:r>
      <w:del w:id="305" w:author="Ayme, Jean-François" w:date="2024-06-28T16:39:00Z">
        <w:r w:rsidDel="001F21F9">
          <w:delText xml:space="preserve">sieve </w:delText>
        </w:r>
      </w:del>
      <w:ins w:id="306" w:author="Ayme, Jean-François" w:date="2024-06-28T16:39:00Z">
        <w:r w:rsidR="001F21F9">
          <w:t xml:space="preserve">model </w:t>
        </w:r>
      </w:ins>
      <w:r>
        <w:t xml:space="preserve">more generalisable and therefore </w:t>
      </w:r>
      <w:del w:id="307" w:author="Ayme, Jean-François" w:date="2024-06-28T16:41:00Z">
        <w:r w:rsidDel="001F21F9">
          <w:delText xml:space="preserve">sturdy </w:delText>
        </w:r>
      </w:del>
      <w:ins w:id="308" w:author="Ayme, Jean-François" w:date="2024-06-28T16:41:00Z">
        <w:r w:rsidR="001F21F9">
          <w:t xml:space="preserve">better suited </w:t>
        </w:r>
      </w:ins>
      <w:del w:id="309" w:author="Ayme, Jean-François" w:date="2024-06-28T16:42:00Z">
        <w:r w:rsidDel="001F21F9">
          <w:delText xml:space="preserve">against </w:delText>
        </w:r>
      </w:del>
      <w:ins w:id="310" w:author="Ayme, Jean-François" w:date="2024-06-28T16:42:00Z">
        <w:r w:rsidR="001F21F9">
          <w:t xml:space="preserve">for </w:t>
        </w:r>
      </w:ins>
      <w:ins w:id="311" w:author="Berardi, Emanuele" w:date="2024-07-04T10:53:00Z">
        <w:r w:rsidR="00B07E0D">
          <w:t xml:space="preserve">  </w:t>
        </w:r>
      </w:ins>
      <w:ins w:id="312" w:author="Ayme, Jean-François" w:date="2024-06-28T16:42:00Z">
        <w:r w:rsidR="001F21F9">
          <w:t>predicting the outcome of the self-assembly of metal-organic architecture</w:t>
        </w:r>
      </w:ins>
      <w:ins w:id="313" w:author="Ayme, Jean-François" w:date="2024-06-28T16:43:00Z">
        <w:r w:rsidR="001F21F9">
          <w:t>s</w:t>
        </w:r>
      </w:ins>
      <w:ins w:id="314" w:author="Ayme, Jean-François" w:date="2024-06-28T16:42:00Z">
        <w:r w:rsidR="001F21F9">
          <w:t xml:space="preserve"> </w:t>
        </w:r>
      </w:ins>
      <w:del w:id="315" w:author="Ayme, Jean-François" w:date="2024-06-28T16:43:00Z">
        <w:r w:rsidDel="001F21F9">
          <w:delText xml:space="preserve">chemical reactions </w:delText>
        </w:r>
      </w:del>
      <w:r>
        <w:t>it has not seen before.</w:t>
      </w:r>
      <w:r w:rsidR="003A6D9B">
        <w:t xml:space="preserve"> </w:t>
      </w:r>
      <w:del w:id="316" w:author="Ayme, Jean-François" w:date="2024-06-28T16:43:00Z">
        <w:r w:rsidR="003A6D9B" w:rsidDel="001F21F9">
          <w:delText>For example</w:delText>
        </w:r>
        <w:r w:rsidR="001A4582" w:rsidDel="001F21F9">
          <w:delText>,</w:delText>
        </w:r>
        <w:r w:rsidR="003A6D9B" w:rsidDel="001F21F9">
          <w:delText xml:space="preserve"> when exploring new spaces.</w:delText>
        </w:r>
        <w:r w:rsidDel="001F21F9">
          <w:delText xml:space="preserve"> </w:delText>
        </w:r>
      </w:del>
      <w:r w:rsidR="009B716E">
        <w:t xml:space="preserve">Additionally, </w:t>
      </w:r>
      <w:del w:id="317" w:author="Ayme, Jean-François" w:date="2024-06-28T16:45:00Z">
        <w:r w:rsidR="009B716E" w:rsidDel="001F21F9">
          <w:delText xml:space="preserve">chemical variety </w:delText>
        </w:r>
      </w:del>
      <w:ins w:id="318" w:author="Ayme, Jean-François" w:date="2024-06-28T16:45:00Z">
        <w:r w:rsidR="001F21F9">
          <w:t xml:space="preserve">building block that have </w:t>
        </w:r>
      </w:ins>
      <w:r w:rsidR="009B716E">
        <w:t xml:space="preserve">not </w:t>
      </w:r>
      <w:ins w:id="319" w:author="Ayme, Jean-François" w:date="2024-06-28T16:45:00Z">
        <w:r w:rsidR="001F21F9">
          <w:t xml:space="preserve">been </w:t>
        </w:r>
      </w:ins>
      <w:del w:id="320" w:author="Ayme, Jean-François" w:date="2024-06-28T16:45:00Z">
        <w:r w:rsidR="009B716E" w:rsidDel="001F21F9">
          <w:delText>present</w:delText>
        </w:r>
      </w:del>
      <w:del w:id="321" w:author="Ayme, Jean-François" w:date="2024-06-28T16:44:00Z">
        <w:r w:rsidR="009B716E" w:rsidDel="001F21F9">
          <w:delText xml:space="preserve"> in the </w:delText>
        </w:r>
      </w:del>
      <w:del w:id="322" w:author="Ayme, Jean-François" w:date="2024-06-28T16:45:00Z">
        <w:r w:rsidR="009B716E" w:rsidDel="001F21F9">
          <w:delText xml:space="preserve">in the current </w:delText>
        </w:r>
      </w:del>
      <w:ins w:id="323" w:author="Ayme, Jean-François" w:date="2024-06-28T16:45:00Z">
        <w:r w:rsidR="001F21F9">
          <w:t xml:space="preserve">previously used in the </w:t>
        </w:r>
      </w:ins>
      <w:r w:rsidR="009B716E">
        <w:t xml:space="preserve">literature </w:t>
      </w:r>
      <w:del w:id="324" w:author="Ayme, Jean-François" w:date="2024-06-28T16:45:00Z">
        <w:r w:rsidR="009B716E" w:rsidDel="001F21F9">
          <w:delText xml:space="preserve">were </w:delText>
        </w:r>
      </w:del>
      <w:ins w:id="325" w:author="Ayme, Jean-François" w:date="2024-06-28T16:45:00Z">
        <w:r w:rsidR="001F21F9">
          <w:t>for assembling metal-organic architecture</w:t>
        </w:r>
      </w:ins>
      <w:ins w:id="326" w:author="Berardi, Emanuele" w:date="2024-07-04T10:55:00Z">
        <w:r w:rsidR="00EC6E4B">
          <w:t xml:space="preserve"> </w:t>
        </w:r>
      </w:ins>
      <w:ins w:id="327" w:author="Ayme, Jean-François" w:date="2024-06-28T16:45:00Z">
        <w:r w:rsidR="001F21F9">
          <w:t xml:space="preserve">s were </w:t>
        </w:r>
      </w:ins>
      <w:r w:rsidR="009B716E">
        <w:t>selected, allowing the workflow to develop new meaningful chemical insights.</w:t>
      </w:r>
      <w:r w:rsidR="00627DE8">
        <w:t xml:space="preserve"> A full list of reagents and their names are found in </w:t>
      </w:r>
      <w:r w:rsidR="00627DE8">
        <w:fldChar w:fldCharType="begin"/>
      </w:r>
      <w:r w:rsidR="00627DE8">
        <w:instrText xml:space="preserve"> REF _Ref169029093 \h </w:instrText>
      </w:r>
      <w:r w:rsidR="00627DE8">
        <w:fldChar w:fldCharType="separate"/>
      </w:r>
      <w:r w:rsidR="00627DE8">
        <w:t xml:space="preserve">S </w:t>
      </w:r>
      <w:r w:rsidR="00627DE8">
        <w:rPr>
          <w:noProof/>
        </w:rPr>
        <w:t>1</w:t>
      </w:r>
      <w:r w:rsidR="00627DE8">
        <w:fldChar w:fldCharType="end"/>
      </w:r>
      <w:r w:rsidR="00627DE8">
        <w:t>.</w:t>
      </w:r>
    </w:p>
    <w:p w14:paraId="4D82ED42" w14:textId="56CD7B8C" w:rsidR="007563FC" w:rsidRDefault="007563FC" w:rsidP="007563FC">
      <w:pPr>
        <w:pStyle w:val="Heading3"/>
      </w:pPr>
      <w:bookmarkStart w:id="328" w:name="_Toc169859061"/>
      <w:r>
        <w:t>3.2 Combination Space Generation</w:t>
      </w:r>
      <w:bookmarkEnd w:id="328"/>
    </w:p>
    <w:p w14:paraId="427AA44A" w14:textId="77777777" w:rsidR="00AD4FC5" w:rsidRDefault="00AD4FC5" w:rsidP="00AD4FC5">
      <w:pPr>
        <w:keepNext/>
      </w:pPr>
      <w:r>
        <w:rPr>
          <w:noProof/>
        </w:rPr>
        <w:drawing>
          <wp:inline distT="0" distB="0" distL="0" distR="0" wp14:anchorId="3BF9ADD8" wp14:editId="66C53EFF">
            <wp:extent cx="6578203"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8203" cy="2105025"/>
                    </a:xfrm>
                    <a:prstGeom prst="rect">
                      <a:avLst/>
                    </a:prstGeom>
                    <a:noFill/>
                    <a:ln>
                      <a:noFill/>
                    </a:ln>
                  </pic:spPr>
                </pic:pic>
              </a:graphicData>
            </a:graphic>
          </wp:inline>
        </w:drawing>
      </w:r>
    </w:p>
    <w:p w14:paraId="0D3AF6DA" w14:textId="36AFE4DA" w:rsidR="00AD4FC5" w:rsidRDefault="00AD4FC5" w:rsidP="00AD4FC5">
      <w:pPr>
        <w:pStyle w:val="Caption"/>
      </w:pPr>
      <w:bookmarkStart w:id="329" w:name="_Ref169030096"/>
      <w:r>
        <w:t xml:space="preserve">Figure </w:t>
      </w:r>
      <w:fldSimple w:instr=" SEQ Figure \* ARABIC ">
        <w:r w:rsidR="00141EA0">
          <w:rPr>
            <w:noProof/>
          </w:rPr>
          <w:t>3</w:t>
        </w:r>
      </w:fldSimple>
      <w:bookmarkEnd w:id="329"/>
      <w:r>
        <w:t xml:space="preserve">: The generation of the combination space which is then translated to the chemical space, once combinations have </w:t>
      </w:r>
      <w:r w:rsidR="005531CB">
        <w:t xml:space="preserve">translated </w:t>
      </w:r>
      <w:r>
        <w:t>to reactions</w:t>
      </w:r>
      <w:r w:rsidR="005531CB">
        <w:t xml:space="preserve"> via user defined reaction parameters</w:t>
      </w:r>
      <w:r>
        <w:t>.</w:t>
      </w:r>
    </w:p>
    <w:p w14:paraId="4C52DBCA" w14:textId="4C2D13B9" w:rsidR="001C0DFB" w:rsidRDefault="008D4F97" w:rsidP="00F05CC6">
      <w:r>
        <w:t>Once the reagent library has been selected all possible combinations between reagents are taken, forming the combination space</w:t>
      </w:r>
      <w:r w:rsidR="006224A1">
        <w:t xml:space="preserve"> (</w:t>
      </w:r>
      <w:r w:rsidR="006224A1">
        <w:fldChar w:fldCharType="begin"/>
      </w:r>
      <w:r w:rsidR="006224A1">
        <w:instrText xml:space="preserve"> REF _Ref169030096 \h </w:instrText>
      </w:r>
      <w:r w:rsidR="006224A1">
        <w:fldChar w:fldCharType="separate"/>
      </w:r>
      <w:r w:rsidR="00141EA0">
        <w:t xml:space="preserve">Figure </w:t>
      </w:r>
      <w:r w:rsidR="00141EA0">
        <w:rPr>
          <w:noProof/>
        </w:rPr>
        <w:t>3</w:t>
      </w:r>
      <w:r w:rsidR="006224A1">
        <w:fldChar w:fldCharType="end"/>
      </w:r>
      <w:r w:rsidR="006224A1">
        <w:t>)</w:t>
      </w:r>
      <w:r>
        <w:t>.</w:t>
      </w:r>
      <w:r w:rsidR="00560ACA">
        <w:t xml:space="preserve"> </w:t>
      </w:r>
      <w:r w:rsidR="0029630D">
        <w:t xml:space="preserve">This workflow includes silver to have coordination numbers of 4 and 6, generating </w:t>
      </w:r>
      <w:r w:rsidR="008707BB">
        <w:t>720</w:t>
      </w:r>
      <w:r w:rsidR="0029630D">
        <w:t xml:space="preserve"> (6*10*12)</w:t>
      </w:r>
      <w:r w:rsidR="001F7BF2">
        <w:t xml:space="preserve"> combinations</w:t>
      </w:r>
      <w:r w:rsidR="008707BB">
        <w:t>.</w:t>
      </w:r>
      <w:r w:rsidR="00166E1B">
        <w:t xml:space="preserve"> </w:t>
      </w:r>
      <w:r w:rsidR="00166E1B">
        <w:fldChar w:fldCharType="begin"/>
      </w:r>
      <w:r w:rsidR="00166E1B">
        <w:instrText xml:space="preserve"> REF _Ref169763369 \h </w:instrText>
      </w:r>
      <w:r w:rsidR="00166E1B">
        <w:fldChar w:fldCharType="separate"/>
      </w:r>
      <w:r w:rsidR="00141EA0">
        <w:t xml:space="preserve">S </w:t>
      </w:r>
      <w:r w:rsidR="00141EA0">
        <w:rPr>
          <w:noProof/>
        </w:rPr>
        <w:t>3</w:t>
      </w:r>
      <w:r w:rsidR="00166E1B">
        <w:fldChar w:fldCharType="end"/>
      </w:r>
      <w:r w:rsidR="00166E1B">
        <w:t xml:space="preserve"> shows </w:t>
      </w:r>
      <w:del w:id="330" w:author="Ayme, Jean-François" w:date="2024-06-23T16:45:00Z">
        <w:r w:rsidR="00166E1B" w:rsidDel="00691604">
          <w:delText xml:space="preserve">the </w:delText>
        </w:r>
      </w:del>
      <w:r w:rsidR="00D63510">
        <w:t xml:space="preserve">all </w:t>
      </w:r>
      <w:r w:rsidR="00166E1B">
        <w:t xml:space="preserve">combinations generated along with </w:t>
      </w:r>
      <w:r w:rsidR="00D63510">
        <w:t xml:space="preserve">their </w:t>
      </w:r>
      <w:r w:rsidR="00166E1B">
        <w:t>reaction ID.</w:t>
      </w:r>
    </w:p>
    <w:p w14:paraId="6350DE49" w14:textId="74E77CD7" w:rsidR="0029630D" w:rsidRDefault="0029630D" w:rsidP="0029630D">
      <w:pPr>
        <w:pStyle w:val="Heading3"/>
      </w:pPr>
      <w:bookmarkStart w:id="331" w:name="_Toc169859062"/>
      <w:r>
        <w:t>3.3 Chemical Space Generation</w:t>
      </w:r>
      <w:bookmarkEnd w:id="331"/>
    </w:p>
    <w:p w14:paraId="36068000" w14:textId="7BA8D6E8" w:rsidR="003C1D35" w:rsidRDefault="00D1065A" w:rsidP="00DE55EE">
      <w:r>
        <w:t xml:space="preserve">The </w:t>
      </w:r>
      <w:r w:rsidR="006224A1">
        <w:t xml:space="preserve">combination space is </w:t>
      </w:r>
      <w:r w:rsidR="00DE55EE">
        <w:t xml:space="preserve">chemically </w:t>
      </w:r>
      <w:r w:rsidR="006224A1">
        <w:t>meaningless for the robotic workflow</w:t>
      </w:r>
      <w:r w:rsidR="00DE55EE">
        <w:t xml:space="preserve">. Therefore, </w:t>
      </w:r>
      <w:del w:id="332" w:author="Ayme, Jean-François" w:date="2024-06-23T16:47:00Z">
        <w:r w:rsidR="00DE55EE" w:rsidDel="00AC4A8A">
          <w:delText xml:space="preserve">for the workflow to generate the chemical space, </w:delText>
        </w:r>
      </w:del>
      <w:r w:rsidR="00DE55EE">
        <w:t xml:space="preserve">the chemist has to </w:t>
      </w:r>
      <w:r>
        <w:t>define</w:t>
      </w:r>
      <w:r w:rsidR="00DE55EE">
        <w:t xml:space="preserve"> </w:t>
      </w:r>
      <w:r w:rsidR="00DE55EE" w:rsidRPr="00A76BDD">
        <w:t xml:space="preserve">reaction parameters to translate </w:t>
      </w:r>
      <w:ins w:id="333" w:author="Ayme, Jean-François" w:date="2024-06-23T16:47:00Z">
        <w:r w:rsidR="00AC4A8A">
          <w:t>this c</w:t>
        </w:r>
      </w:ins>
      <w:ins w:id="334" w:author="Ayme, Jean-François" w:date="2024-06-23T16:48:00Z">
        <w:r w:rsidR="00AC4A8A">
          <w:t xml:space="preserve">ombination space into clear experimental step to be performed by the robot </w:t>
        </w:r>
      </w:ins>
      <w:del w:id="335" w:author="Ayme, Jean-François" w:date="2024-06-23T16:48:00Z">
        <w:r w:rsidR="00DE55EE" w:rsidRPr="00A76BDD" w:rsidDel="00AC4A8A">
          <w:delText xml:space="preserve">combinations to reactions </w:delText>
        </w:r>
      </w:del>
      <w:r w:rsidR="00DE55EE" w:rsidRPr="00A76BDD">
        <w:t>(</w:t>
      </w:r>
      <w:r w:rsidR="00DE55EE">
        <w:fldChar w:fldCharType="begin"/>
      </w:r>
      <w:r w:rsidR="00DE55EE">
        <w:instrText xml:space="preserve"> REF _Ref169030096 \h </w:instrText>
      </w:r>
      <w:r w:rsidR="00DE55EE">
        <w:fldChar w:fldCharType="separate"/>
      </w:r>
      <w:r w:rsidR="00141EA0">
        <w:t xml:space="preserve">Figure </w:t>
      </w:r>
      <w:r w:rsidR="00141EA0">
        <w:rPr>
          <w:noProof/>
        </w:rPr>
        <w:t>3</w:t>
      </w:r>
      <w:r w:rsidR="00DE55EE">
        <w:fldChar w:fldCharType="end"/>
      </w:r>
      <w:r w:rsidR="00DE55EE" w:rsidRPr="00A76BDD">
        <w:t xml:space="preserve">). Parameters include: </w:t>
      </w:r>
      <w:r w:rsidR="00DE55EE">
        <w:t xml:space="preserve">reagent </w:t>
      </w:r>
      <w:r w:rsidR="00DE55EE" w:rsidRPr="00A76BDD">
        <w:t>concentration</w:t>
      </w:r>
      <w:r w:rsidR="00DE55EE">
        <w:t xml:space="preserve">s, </w:t>
      </w:r>
      <w:r w:rsidR="00DE55EE" w:rsidRPr="00A76BDD">
        <w:t>transfer volumes</w:t>
      </w:r>
      <w:r w:rsidR="00DE55EE">
        <w:t>, reaction temperatures, reaction duration, and buffer volumes</w:t>
      </w:r>
      <w:r w:rsidR="00574ADC">
        <w:t xml:space="preserve">. </w:t>
      </w:r>
      <w:r w:rsidR="00DE55EE" w:rsidRPr="00A76BDD">
        <w:t>This paper takes combinations</w:t>
      </w:r>
      <w:r w:rsidR="00DE55EE">
        <w:t xml:space="preserve"> of reagents in a 2:3:6 </w:t>
      </w:r>
      <w:proofErr w:type="spellStart"/>
      <w:proofErr w:type="gramStart"/>
      <w:r w:rsidR="00DE55EE">
        <w:t>metal:diamine</w:t>
      </w:r>
      <w:proofErr w:type="gramEnd"/>
      <w:r w:rsidR="00DE55EE">
        <w:t>:mono-aldhdye</w:t>
      </w:r>
      <w:proofErr w:type="spellEnd"/>
      <w:r w:rsidR="00DE55EE">
        <w:t xml:space="preserve"> ratio</w:t>
      </w:r>
      <w:r w:rsidR="00DE55EE" w:rsidRPr="00A76BDD">
        <w:t>, heats them at 60</w:t>
      </w:r>
      <w:r w:rsidR="00DE55EE" w:rsidRPr="001D0CEB">
        <w:rPr>
          <w:vertAlign w:val="superscript"/>
        </w:rPr>
        <w:t>o</w:t>
      </w:r>
      <w:r w:rsidR="00DE55EE" w:rsidRPr="00A76BDD">
        <w:t xml:space="preserve">C for 40h </w:t>
      </w:r>
      <w:del w:id="336" w:author="Ayme, Jean-François" w:date="2024-06-23T16:48:00Z">
        <w:r w:rsidR="00DE55EE" w:rsidRPr="00A76BDD" w:rsidDel="00AC4A8A">
          <w:delText>to create reactions</w:delText>
        </w:r>
      </w:del>
      <w:ins w:id="337" w:author="Ayme, Jean-François" w:date="2024-06-23T16:48:00Z">
        <w:r w:rsidR="00AC4A8A">
          <w:t xml:space="preserve">as </w:t>
        </w:r>
        <w:bookmarkStart w:id="338" w:name="_Hlk170984377"/>
        <w:r w:rsidR="00AC4A8A">
          <w:t>standard reaction co</w:t>
        </w:r>
      </w:ins>
      <w:ins w:id="339" w:author="Ayme, Jean-François" w:date="2024-06-23T16:49:00Z">
        <w:r w:rsidR="00AC4A8A">
          <w:t>nditions</w:t>
        </w:r>
      </w:ins>
      <w:bookmarkEnd w:id="338"/>
      <w:r w:rsidR="00DE55EE" w:rsidRPr="00A76BDD">
        <w:t>.</w:t>
      </w:r>
      <w:r w:rsidR="00DE55EE">
        <w:t xml:space="preserve"> </w:t>
      </w:r>
      <w:r w:rsidR="00C7073D">
        <w:t>While there are 720 reaction</w:t>
      </w:r>
      <w:r w:rsidR="00CB16EF">
        <w:t>s</w:t>
      </w:r>
      <w:r w:rsidR="00C7073D">
        <w:t xml:space="preserve"> </w:t>
      </w:r>
      <w:r w:rsidR="00CB16EF">
        <w:t>in the chemical space</w:t>
      </w:r>
      <w:r w:rsidR="00C7073D">
        <w:t xml:space="preserve">, due to time constrains, this master project was only able to </w:t>
      </w:r>
      <w:r w:rsidR="008C5994">
        <w:t>synthesis and analyse</w:t>
      </w:r>
      <w:r w:rsidR="00C7073D">
        <w:t xml:space="preserve"> 376 reactions. </w:t>
      </w:r>
    </w:p>
    <w:p w14:paraId="0A629DD2" w14:textId="72061A2A" w:rsidR="00574ADC" w:rsidRDefault="00574ADC" w:rsidP="00DE55EE">
      <w:commentRangeStart w:id="340"/>
      <w:del w:id="341" w:author="Ayme, Jean-François" w:date="2024-06-23T16:50:00Z">
        <w:r w:rsidDel="00AC4A8A">
          <w:delText>The</w:delText>
        </w:r>
        <w:r w:rsidR="008C5994" w:rsidDel="00AC4A8A">
          <w:delText xml:space="preserve"> four</w:delText>
        </w:r>
        <w:r w:rsidDel="00AC4A8A">
          <w:delText xml:space="preserve"> steps of selecting reagent libraries, generating a combination space, taking in user defined parameters to generat</w:delText>
        </w:r>
        <w:r w:rsidR="008C5994" w:rsidDel="00AC4A8A">
          <w:delText>e</w:delText>
        </w:r>
        <w:r w:rsidDel="00AC4A8A">
          <w:delText xml:space="preserve"> the chemical space is handled via a programme written by the group.</w:delText>
        </w:r>
        <w:r w:rsidR="004E5CC4" w:rsidDel="00AC4A8A">
          <w:delText xml:space="preserve"> </w:delText>
        </w:r>
        <w:r w:rsidR="00B93588" w:rsidDel="00AC4A8A">
          <w:delText xml:space="preserve">As mentioned before, having a computer representation allows for an automated end to end workflow. </w:delText>
        </w:r>
      </w:del>
      <w:commentRangeEnd w:id="340"/>
      <w:r w:rsidR="00AC4A8A">
        <w:rPr>
          <w:rStyle w:val="CommentReference"/>
          <w:kern w:val="2"/>
          <w14:ligatures w14:val="standardContextual"/>
        </w:rPr>
        <w:commentReference w:id="340"/>
      </w:r>
      <w:r w:rsidR="00B93588">
        <w:t xml:space="preserve">In fact, the chemical space generated by the programme is then used for Dataset Generation. </w:t>
      </w:r>
    </w:p>
    <w:p w14:paraId="5810451B" w14:textId="0A051E43" w:rsidR="003C1D35" w:rsidRDefault="0029630D" w:rsidP="003C1D35">
      <w:pPr>
        <w:pStyle w:val="Heading2"/>
      </w:pPr>
      <w:bookmarkStart w:id="342" w:name="_Toc169859063"/>
      <w:r>
        <w:t xml:space="preserve">4.0 </w:t>
      </w:r>
      <w:r w:rsidR="003C1D35">
        <w:t>Dataset Generation</w:t>
      </w:r>
      <w:bookmarkEnd w:id="342"/>
    </w:p>
    <w:p w14:paraId="740A6199" w14:textId="267AE949" w:rsidR="003C1D35" w:rsidRDefault="003C1D35" w:rsidP="003C1D35">
      <w:r>
        <w:t xml:space="preserve">With the chemical space defined and with the intentions to analyse </w:t>
      </w:r>
      <w:r w:rsidR="003236B6">
        <w:t>the space</w:t>
      </w:r>
      <w:r>
        <w:t xml:space="preserve"> with ML, features and labels must be selected and generated.</w:t>
      </w:r>
    </w:p>
    <w:p w14:paraId="689DC299" w14:textId="12751A68" w:rsidR="003C1D35" w:rsidRDefault="0029630D" w:rsidP="003C1D35">
      <w:pPr>
        <w:pStyle w:val="Heading3"/>
      </w:pPr>
      <w:bookmarkStart w:id="343" w:name="_Toc169859064"/>
      <w:r>
        <w:t xml:space="preserve">4.1.1 </w:t>
      </w:r>
      <w:r w:rsidR="003C1D35">
        <w:t>Feature Selection</w:t>
      </w:r>
      <w:bookmarkEnd w:id="343"/>
    </w:p>
    <w:p w14:paraId="258DC5D0" w14:textId="4825BE9D" w:rsidR="00BC70CD" w:rsidRDefault="00F92086" w:rsidP="00F92086">
      <w:r>
        <w:t xml:space="preserve">Feature selection was based on ideas from molecular coding and the supramolecular paradigm </w:t>
      </w:r>
      <w:r w:rsidR="00B45E1F">
        <w:t>which have been</w:t>
      </w:r>
      <w:r>
        <w:t xml:space="preserve"> outlined in the introduction. </w:t>
      </w:r>
      <w:r w:rsidR="009F4F99">
        <w:t>Features</w:t>
      </w:r>
      <w:r w:rsidR="00CF0BA7">
        <w:t xml:space="preserve"> represent the most influential key </w:t>
      </w:r>
      <w:del w:id="344" w:author="Ayme, Jean-François" w:date="2024-06-23T16:52:00Z">
        <w:r w:rsidR="00CF0BA7" w:rsidDel="002C67C0">
          <w:delText xml:space="preserve">areas </w:delText>
        </w:r>
      </w:del>
      <w:ins w:id="345" w:author="Ayme, Jean-François" w:date="2024-06-23T16:52:00Z">
        <w:r w:rsidR="002C67C0">
          <w:t xml:space="preserve">structural and electronic characteristic </w:t>
        </w:r>
      </w:ins>
      <w:r w:rsidR="00CF0BA7">
        <w:t>of</w:t>
      </w:r>
      <w:ins w:id="346" w:author="Ayme, Jean-François" w:date="2024-06-23T16:53:00Z">
        <w:r w:rsidR="002C67C0">
          <w:t xml:space="preserve"> the organic and metal building </w:t>
        </w:r>
        <w:proofErr w:type="spellStart"/>
        <w:r w:rsidR="002C67C0">
          <w:t>blocks</w:t>
        </w:r>
      </w:ins>
      <w:del w:id="347" w:author="Ayme, Jean-François" w:date="2024-06-23T16:53:00Z">
        <w:r w:rsidR="00CF0BA7" w:rsidDel="002C67C0">
          <w:delText xml:space="preserve"> imine coordination </w:delText>
        </w:r>
      </w:del>
      <w:ins w:id="348" w:author="Ayme, Jean-François" w:date="2024-06-23T16:54:00Z">
        <w:r w:rsidR="002C67C0">
          <w:t>on</w:t>
        </w:r>
        <w:proofErr w:type="spellEnd"/>
        <w:r w:rsidR="002C67C0">
          <w:t xml:space="preserve"> the formation of metal-</w:t>
        </w:r>
        <w:proofErr w:type="gramStart"/>
        <w:r w:rsidR="002C67C0">
          <w:t>organic  supramolecular</w:t>
        </w:r>
        <w:proofErr w:type="gramEnd"/>
        <w:r w:rsidR="002C67C0">
          <w:t xml:space="preserve"> architecture </w:t>
        </w:r>
      </w:ins>
      <w:r w:rsidR="00CF0BA7">
        <w:t xml:space="preserve">based on </w:t>
      </w:r>
      <w:r w:rsidR="00CF0BA7">
        <w:lastRenderedPageBreak/>
        <w:t xml:space="preserve">expert opinion and translate these to computer language. </w:t>
      </w:r>
      <w:r>
        <w:t xml:space="preserve">More specifically, since reactions contain a metal, an aldehyde, and an amine, </w:t>
      </w:r>
      <w:r w:rsidR="00B45E1F">
        <w:t xml:space="preserve">reaction </w:t>
      </w:r>
      <w:r>
        <w:t xml:space="preserve">features can be </w:t>
      </w:r>
      <w:r w:rsidR="00E350F0">
        <w:t xml:space="preserve">split based </w:t>
      </w:r>
      <w:r>
        <w:t xml:space="preserve">on </w:t>
      </w:r>
      <w:r w:rsidR="00E5092A">
        <w:t xml:space="preserve">its </w:t>
      </w:r>
      <w:r w:rsidR="00E350F0">
        <w:t xml:space="preserve">three </w:t>
      </w:r>
      <w:r>
        <w:t>reagents. Therefore</w:t>
      </w:r>
      <w:r w:rsidR="00410752">
        <w:t>,</w:t>
      </w:r>
      <w:r>
        <w:t xml:space="preserve"> a supramolecular structure resulting from a reaction </w:t>
      </w:r>
      <w:r w:rsidR="00410752">
        <w:t xml:space="preserve">in the chemical space </w:t>
      </w:r>
      <w:r>
        <w:t>is represented by its building blocks</w:t>
      </w:r>
      <w:r w:rsidR="006E4AD1">
        <w:t xml:space="preserve"> </w:t>
      </w:r>
      <w:r>
        <w:t>(</w:t>
      </w:r>
      <w:r>
        <w:fldChar w:fldCharType="begin"/>
      </w:r>
      <w:r>
        <w:instrText xml:space="preserve"> REF _Ref168565200 \h </w:instrText>
      </w:r>
      <w:r>
        <w:fldChar w:fldCharType="separate"/>
      </w:r>
      <w:r w:rsidR="00141EA0">
        <w:t xml:space="preserve">Figure </w:t>
      </w:r>
      <w:r w:rsidR="00141EA0">
        <w:rPr>
          <w:noProof/>
        </w:rPr>
        <w:t>4</w:t>
      </w:r>
      <w:r>
        <w:fldChar w:fldCharType="end"/>
      </w:r>
      <w:r>
        <w:t>). The building blocks</w:t>
      </w:r>
      <w:r w:rsidR="006E4AD1">
        <w:t>,</w:t>
      </w:r>
      <w:r>
        <w:t xml:space="preserve"> in turn</w:t>
      </w:r>
      <w:r w:rsidR="006E4AD1">
        <w:t>,</w:t>
      </w:r>
      <w:r>
        <w:t xml:space="preserve"> can be further represented </w:t>
      </w:r>
      <w:r w:rsidR="00E5092A">
        <w:t>with descriptors and features to encaptivate</w:t>
      </w:r>
      <w:r>
        <w:t xml:space="preserve"> their chemistries. </w:t>
      </w:r>
    </w:p>
    <w:p w14:paraId="53ADC463" w14:textId="7C0AD44F" w:rsidR="00F92086" w:rsidRDefault="00F92086" w:rsidP="00B83FF3">
      <w:r>
        <w:rPr>
          <w:noProof/>
        </w:rPr>
        <w:lastRenderedPageBreak/>
        <w:drawing>
          <wp:inline distT="0" distB="0" distL="0" distR="0" wp14:anchorId="534A80AC" wp14:editId="4C3B2FC5">
            <wp:extent cx="6671108" cy="8974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671108" cy="8974990"/>
                    </a:xfrm>
                    <a:prstGeom prst="rect">
                      <a:avLst/>
                    </a:prstGeom>
                  </pic:spPr>
                </pic:pic>
              </a:graphicData>
            </a:graphic>
          </wp:inline>
        </w:drawing>
      </w:r>
    </w:p>
    <w:p w14:paraId="4C53FACE" w14:textId="51DE07EF" w:rsidR="00F92086" w:rsidRDefault="00F92086" w:rsidP="00F92086">
      <w:pPr>
        <w:pStyle w:val="Caption"/>
      </w:pPr>
      <w:bookmarkStart w:id="349" w:name="_Ref168565200"/>
      <w:r>
        <w:t xml:space="preserve">Figure </w:t>
      </w:r>
      <w:fldSimple w:instr=" SEQ Figure \* ARABIC ">
        <w:r w:rsidR="00141EA0">
          <w:rPr>
            <w:noProof/>
          </w:rPr>
          <w:t>4</w:t>
        </w:r>
      </w:fldSimple>
      <w:bookmarkEnd w:id="349"/>
      <w:r>
        <w:t xml:space="preserve">: Decomposition of a reaction into reagents with their respective relevant features and </w:t>
      </w:r>
      <w:r w:rsidR="00110982">
        <w:t>descriptors</w:t>
      </w:r>
      <w:r>
        <w:t xml:space="preserve"> used for data analysis. Example features and </w:t>
      </w:r>
      <w:r w:rsidR="00110982">
        <w:t>descriptors</w:t>
      </w:r>
      <w:r>
        <w:t xml:space="preserve"> are given for reaction 109 (</w:t>
      </w:r>
      <w:r w:rsidRPr="00F36A2B">
        <w:t xml:space="preserve">Silver </w:t>
      </w:r>
      <w:r>
        <w:t>+</w:t>
      </w:r>
      <w:r w:rsidR="004E02F6">
        <w:t xml:space="preserve"> reagent 6 + reagent 17</w:t>
      </w:r>
      <w:r>
        <w:t>). Reaction 109 was successful and the formed supramolecular structure is shown.</w:t>
      </w:r>
      <w:r w:rsidR="008E1C75">
        <w:t xml:space="preserve"> Features </w:t>
      </w:r>
      <w:r w:rsidR="00110982">
        <w:t xml:space="preserve">and descriptors </w:t>
      </w:r>
      <w:r w:rsidR="008E1C75">
        <w:t xml:space="preserve">in yellow, green, and red boxes belong to metals, aldehydes, and amines </w:t>
      </w:r>
      <w:r w:rsidR="008E1C75">
        <w:lastRenderedPageBreak/>
        <w:t>respectively.</w:t>
      </w:r>
      <w:r>
        <w:t xml:space="preserve"> Features</w:t>
      </w:r>
      <w:r w:rsidR="00110982">
        <w:t xml:space="preserve"> and descriptors</w:t>
      </w:r>
      <w:r>
        <w:t xml:space="preserve"> </w:t>
      </w:r>
      <w:r w:rsidR="008E1C75">
        <w:t xml:space="preserve">written </w:t>
      </w:r>
      <w:r>
        <w:t>in blue are calculated via quantum mechanical means in orca.</w:t>
      </w:r>
      <w:r w:rsidR="00FC14F1">
        <w:t xml:space="preserve"> Features </w:t>
      </w:r>
      <w:r w:rsidR="00110982">
        <w:t xml:space="preserve">and descriptors </w:t>
      </w:r>
      <w:r w:rsidR="008E1C75">
        <w:t xml:space="preserve">written </w:t>
      </w:r>
      <w:r w:rsidR="00FC14F1">
        <w:t xml:space="preserve">in black are extracted via cheminformatics toolkits. </w:t>
      </w:r>
    </w:p>
    <w:p w14:paraId="09536165" w14:textId="330B4F7F" w:rsidR="00B83FF3" w:rsidRDefault="00B83FF3" w:rsidP="00B83FF3">
      <w:r>
        <w:t xml:space="preserve">Features that were select to </w:t>
      </w:r>
      <w:r w:rsidR="004E02F6">
        <w:t xml:space="preserve">embody </w:t>
      </w:r>
      <w:r>
        <w:t xml:space="preserve">the geometric complementation, </w:t>
      </w:r>
      <w:proofErr w:type="spellStart"/>
      <w:r>
        <w:t>sterics</w:t>
      </w:r>
      <w:proofErr w:type="spellEnd"/>
      <w:r>
        <w:t>, and coordination sphere codes are: size of metal cation, charge of metal cation, preferred metal coordination geometry, expected coordination number, volume of bulky substituent in the coordination sphere, the partial charge of the coordinating nitrogen, bond distances between amines, rigidity of amines, number of rotatable bonds</w:t>
      </w:r>
      <w:r w:rsidR="003C6908">
        <w:t xml:space="preserve"> between amines</w:t>
      </w:r>
      <w:r>
        <w:t>, and the angle between amines.</w:t>
      </w:r>
    </w:p>
    <w:p w14:paraId="7D21673E" w14:textId="674F7282" w:rsidR="00B83FF3" w:rsidRDefault="00B83FF3" w:rsidP="00B83FF3">
      <w:r>
        <w:t>Features that do not fit the outline</w:t>
      </w:r>
      <w:r w:rsidR="00BE2F08">
        <w:t>d</w:t>
      </w:r>
      <w:r>
        <w:t xml:space="preserve"> molecular code</w:t>
      </w:r>
      <w:r w:rsidR="004E02F6">
        <w:t>s</w:t>
      </w:r>
      <w:r>
        <w:t xml:space="preserve"> </w:t>
      </w:r>
      <w:ins w:id="350" w:author="Ayme, Jean-François" w:date="2024-06-23T16:56:00Z">
        <w:r w:rsidR="00074502">
          <w:t xml:space="preserve">but where deemed as valuable </w:t>
        </w:r>
      </w:ins>
      <w:ins w:id="351" w:author="Ayme, Jean-François" w:date="2024-06-23T16:57:00Z">
        <w:r w:rsidR="00074502">
          <w:t xml:space="preserve">as providing insight into the imine </w:t>
        </w:r>
      </w:ins>
      <w:ins w:id="352" w:author="Ayme, Jean-François" w:date="2024-06-23T16:58:00Z">
        <w:r w:rsidR="00074502">
          <w:t xml:space="preserve">formation </w:t>
        </w:r>
      </w:ins>
      <w:ins w:id="353" w:author="Ayme, Jean-François" w:date="2024-06-23T16:57:00Z">
        <w:r w:rsidR="00074502">
          <w:t>reactivity</w:t>
        </w:r>
      </w:ins>
      <w:ins w:id="354" w:author="Ayme, Jean-François" w:date="2024-06-23T16:58:00Z">
        <w:r w:rsidR="00074502">
          <w:t xml:space="preserve"> </w:t>
        </w:r>
      </w:ins>
      <w:r>
        <w:t xml:space="preserve">are: </w:t>
      </w:r>
      <w:commentRangeStart w:id="355"/>
      <w:r>
        <w:t xml:space="preserve">the size of the ring </w:t>
      </w:r>
      <w:commentRangeEnd w:id="355"/>
      <w:r w:rsidR="00074502">
        <w:rPr>
          <w:rStyle w:val="CommentReference"/>
          <w:kern w:val="2"/>
          <w14:ligatures w14:val="standardContextual"/>
        </w:rPr>
        <w:commentReference w:id="355"/>
      </w:r>
      <w:r>
        <w:t xml:space="preserve">attached to the carbonyl group, the partial charges of the carbonyl oxygen and carbon, the simulated IR spectra, HOMO-LUMO gaps, and if the amines are bonded to aromatic or aliphatic groups. </w:t>
      </w:r>
      <w:del w:id="356" w:author="Ayme, Jean-François" w:date="2024-06-23T16:58:00Z">
        <w:r w:rsidDel="00074502">
          <w:delText>These were selected to provide insight to imine reactivity.</w:delText>
        </w:r>
      </w:del>
    </w:p>
    <w:p w14:paraId="0582BC66" w14:textId="567D7D1F" w:rsidR="00B83FF3" w:rsidRDefault="00B83FF3" w:rsidP="00B83FF3">
      <w:r>
        <w:t xml:space="preserve">Other information shown in </w:t>
      </w:r>
      <w:r>
        <w:fldChar w:fldCharType="begin"/>
      </w:r>
      <w:r>
        <w:instrText xml:space="preserve"> REF _Ref168565200 \h </w:instrText>
      </w:r>
      <w:r>
        <w:fldChar w:fldCharType="separate"/>
      </w:r>
      <w:r w:rsidR="00141EA0">
        <w:t xml:space="preserve">Figure </w:t>
      </w:r>
      <w:r w:rsidR="00141EA0">
        <w:rPr>
          <w:noProof/>
        </w:rPr>
        <w:t>4</w:t>
      </w:r>
      <w:r>
        <w:fldChar w:fldCharType="end"/>
      </w:r>
      <w:r>
        <w:t xml:space="preserve"> are either</w:t>
      </w:r>
      <w:r w:rsidR="00B7437B">
        <w:t xml:space="preserve"> ML interpretable</w:t>
      </w:r>
      <w:r>
        <w:t xml:space="preserve"> molecular representations</w:t>
      </w:r>
      <w:r w:rsidR="006B307F">
        <w:t xml:space="preserve">, descriptors, </w:t>
      </w:r>
      <w:r>
        <w:t>or additional information of the reagent.</w:t>
      </w:r>
    </w:p>
    <w:p w14:paraId="70221203" w14:textId="5B1286C4" w:rsidR="00D27F54" w:rsidRDefault="00D27F54" w:rsidP="00D27F54">
      <w:r>
        <w:t xml:space="preserve">As mentioned previously, for this </w:t>
      </w:r>
      <w:r w:rsidR="006B307F">
        <w:t>master</w:t>
      </w:r>
      <w:r>
        <w:t xml:space="preserve"> project the final dataset only contains 376 datapoints</w:t>
      </w:r>
      <w:commentRangeStart w:id="357"/>
      <w:r>
        <w:t>. Due to SHAP</w:t>
      </w:r>
      <w:r w:rsidR="004E02F6">
        <w:t>’</w:t>
      </w:r>
      <w:r>
        <w:t xml:space="preserve">s </w:t>
      </w:r>
      <w:r w:rsidRPr="00365353">
        <w:t>coalitions</w:t>
      </w:r>
      <w:r>
        <w:t xml:space="preserve"> approach</w:t>
      </w:r>
      <w:commentRangeEnd w:id="357"/>
      <w:r w:rsidR="00F21E44">
        <w:rPr>
          <w:rStyle w:val="CommentReference"/>
          <w:kern w:val="2"/>
          <w14:ligatures w14:val="standardContextual"/>
        </w:rPr>
        <w:commentReference w:id="357"/>
      </w:r>
      <w:r>
        <w:t>, the small dataset limits the number of features that may be used in a SHAPLY analysis</w:t>
      </w:r>
      <w:r w:rsidR="00AF484E">
        <w:t>. T</w:t>
      </w:r>
      <w:r>
        <w:t>herefore</w:t>
      </w:r>
      <w:r w:rsidR="004E02F6">
        <w:t>,</w:t>
      </w:r>
      <w:r>
        <w:t xml:space="preserve"> only 7 of the relevant features in </w:t>
      </w:r>
      <w:r>
        <w:fldChar w:fldCharType="begin"/>
      </w:r>
      <w:r>
        <w:instrText xml:space="preserve"> REF _Ref168565200 \h </w:instrText>
      </w:r>
      <w:r>
        <w:fldChar w:fldCharType="separate"/>
      </w:r>
      <w:r w:rsidR="00141EA0">
        <w:t xml:space="preserve">Figure </w:t>
      </w:r>
      <w:r w:rsidR="00141EA0">
        <w:rPr>
          <w:noProof/>
        </w:rPr>
        <w:t>4</w:t>
      </w:r>
      <w:r>
        <w:fldChar w:fldCharType="end"/>
      </w:r>
      <w:r>
        <w:t xml:space="preserve"> were selected</w:t>
      </w:r>
      <w:r w:rsidR="007C5414">
        <w:t xml:space="preserve"> </w:t>
      </w:r>
      <w:r w:rsidR="004E02F6">
        <w:t xml:space="preserve">for </w:t>
      </w:r>
      <w:r w:rsidR="007C5414">
        <w:t>later use in dataset exploration</w:t>
      </w:r>
      <w:r>
        <w:t>.</w:t>
      </w:r>
      <w:r w:rsidR="006B307F">
        <w:t xml:space="preserve"> The choice for selecting these 7 features are outlined below.</w:t>
      </w:r>
    </w:p>
    <w:p w14:paraId="6619DDF8" w14:textId="14FB88AB" w:rsidR="00D27F54" w:rsidRDefault="00D27F54" w:rsidP="00D27F54">
      <w:r>
        <w:t>For metals the cation size was chosen as this indirectly contains information o</w:t>
      </w:r>
      <w:r w:rsidR="004E02F6">
        <w:t xml:space="preserve">f </w:t>
      </w:r>
      <w:r>
        <w:t xml:space="preserve">the charge (greater charges result in smaller radii), and possible geometries (smaller radii limit the number of ligands and covalency). </w:t>
      </w:r>
      <w:r w:rsidR="004E02F6" w:rsidRPr="00C106B0">
        <w:t>Bennett</w:t>
      </w:r>
      <w:r w:rsidR="004E02F6">
        <w:t xml:space="preserve"> et al. have highlighted the importance of cation radii in coordination to </w:t>
      </w:r>
      <w:r w:rsidR="004E02F6" w:rsidRPr="00C106B0">
        <w:t>polypyridine</w:t>
      </w:r>
      <w:r w:rsidR="004E02F6">
        <w:t xml:space="preserve"> ligands both in terms of chelation and preorganisation</w:t>
      </w:r>
      <w:r w:rsidR="004E02F6">
        <w:fldChar w:fldCharType="begin"/>
      </w:r>
      <w:r w:rsidR="001807DE">
        <w:instrText xml:space="preserve"> ADDIN ZOTERO_ITEM CSL_CITATION {"citationID":"CRpmMWDF","properties":{"formattedCitation":"\\super 24\\nosupersub{}","plainCitation":"24","noteIndex":0},"citationItems":[{"id":67,"uris":["http://zotero.org/users/local/wUYKyNnp/items/UNRY5C82"],"itemData":{"id":67,"type":"article-journal","abstract":"Absorbance titrations following intense π → π* transitions of the ligands were used to determine log K1 for TERPY (terpyridyl) and DPA (dipyrido acridine) in aqueous solution for lanthanide(III) (Ln(III)) complexes plus Y(III) at 25 °C. For TERPY the titrations of 2 × 10−5 M TERPY and 0.0167 M Ln(ClO4)3, giving μ (ionic strength) 0.1, were followed as a function of pH between pH 2.0–6.0 to give log K1. For DPA, absorbance as a function of [Ln3+] for 10−5 M DPA titrated with 0.01 M Ln(ClO4)3 yielded [Ln3+] ranging from 0 M to 10−4 M. These titrations were carried out effectively at μ = 0, to prevent salting out of the poorly soluble DPA ligand. For PHEN (1,10-phenanthroline) complexes changes in the absorbance spectrum on complexation with Ln(III) ions were too small to yield satisfactory values of log K1, so that the fluorescence spectra of 2 × 10−6 M PHEN with 0.0167 M Ln(ClO4)3 (μ → 0.1) were titrated between pH 2.0 and 6.0 to yield log K1 values. Log K1 for all three ligands showed an overall increase with decreasing ionic radius (r+) from La(III) to Lu(III), with local maxima at Sm(III) and local minima at Gd(III). Log K1 for the Y(III) complexes is consistently lower for TERPY, DPA, and PHEN than for the similarly sized Ho(III), as is also found for other tridentate and tetradentate polypyridyl ligands. This is rationalized as greater covalence in the Ln–N bonds than in Y–N bonds, due to stronger participation of the 5d orbitals of Ln(III) ions in bonding than for the analogous participation of the 4d orbitals of Y(III): as found by DFT calculations (Inorg. Chem., 2022 (61) 4627) there is a small but significant contribution from the 4f orbitals of Ln(III) ions in producing covalence in Ln–N bonds. It is also found that the sharpness of the local maxima at Sm(III) and minima at Gd(III) become more marked as the number of nitrogen donor atoms increases, and the level of preorganization of polypyridyl ligands is increased by bridging benzo groups in the ligand. Preorganization may be important in ligands for separating Am(III), similar in size to Sm(III), from the Ln(III) ions, particularly Gd(III), in treating nuclear waste.","container-title":"Inorganica Chimica Acta","DOI":"10.1016/j.ica.2023.121669","ISSN":"0020-1693","journalAbbreviation":"Inorganica Chimica Acta","page":"121669","source":"ScienceDirect","title":"Complexation of Lanthanide(III) and Yttrium(III) cations with terpyridyl, dipyridoacridine, and 1,10-phenanthroline in aqueous solution. Importance of covalence in metal–ligand bonding in complexes of lanthanides with nitrogen donor ligands","volume":"557","author":[{"family":"Bennett","given":"Kyle J."},{"family":"Bates","given":"Austin L."},{"family":"Carolan","given":"Ashley N."},{"family":"Jones","given":"S. Bart"},{"family":"Lee","given":"Hee-Seung"},{"family":"Hancock","given":"Robert D."}],"issued":{"date-parts":[["2023",11,1]]}}}],"schema":"https://github.com/citation-style-language/schema/raw/master/csl-citation.json"} </w:instrText>
      </w:r>
      <w:r w:rsidR="004E02F6">
        <w:fldChar w:fldCharType="separate"/>
      </w:r>
      <w:r w:rsidR="001807DE" w:rsidRPr="001807DE">
        <w:rPr>
          <w:rFonts w:ascii="Calibri" w:hAnsi="Calibri" w:cs="Calibri"/>
          <w:szCs w:val="24"/>
          <w:vertAlign w:val="superscript"/>
        </w:rPr>
        <w:t>24</w:t>
      </w:r>
      <w:r w:rsidR="004E02F6">
        <w:fldChar w:fldCharType="end"/>
      </w:r>
      <w:r w:rsidR="004E02F6">
        <w:t xml:space="preserve">. </w:t>
      </w:r>
      <w:r>
        <w:t xml:space="preserve">Cation sizes are expected to, therefore, affect topology and reactivity. </w:t>
      </w:r>
    </w:p>
    <w:p w14:paraId="2F0EFA5E" w14:textId="78CFAA0F" w:rsidR="009912A1" w:rsidRDefault="00D27F54" w:rsidP="00D27F54">
      <w:r>
        <w:t xml:space="preserve">For aldehydes, the thesis focuses on the partial charge on the carbon of the aldehyde, the </w:t>
      </w:r>
      <w:del w:id="358" w:author="Ayme, Jean-François" w:date="2024-06-28T17:01:00Z">
        <w:r w:rsidDel="00917458">
          <w:delText xml:space="preserve">volume of bulky groups </w:delText>
        </w:r>
      </w:del>
      <w:ins w:id="359" w:author="Ayme, Jean-François" w:date="2024-06-28T17:01:00Z">
        <w:r w:rsidR="00917458">
          <w:t>steric hindrance around the coordination site</w:t>
        </w:r>
      </w:ins>
      <w:del w:id="360" w:author="Ayme, Jean-François" w:date="2024-06-28T17:01:00Z">
        <w:r w:rsidDel="00917458">
          <w:delText>in coordination sphere</w:delText>
        </w:r>
      </w:del>
      <w:r>
        <w:t xml:space="preserve">, and the </w:t>
      </w:r>
      <w:del w:id="361" w:author="Ayme, Jean-François" w:date="2024-06-28T17:02:00Z">
        <w:r w:rsidDel="00917458">
          <w:delText xml:space="preserve">ring </w:delText>
        </w:r>
      </w:del>
      <w:r>
        <w:t xml:space="preserve">size </w:t>
      </w:r>
      <w:ins w:id="362" w:author="Ayme, Jean-François" w:date="2024-06-28T17:02:00Z">
        <w:r w:rsidR="00917458">
          <w:t xml:space="preserve">of the aromatic ring </w:t>
        </w:r>
      </w:ins>
      <w:r>
        <w:t xml:space="preserve">attached to the carbonyl. The author expects the partial charge on the carbonyl carbon to dictate reactivity with amines, where lower electron populations results in a better electrophilic centre for an attack from the amine. Furthermore, it is thought that substituent volumes </w:t>
      </w:r>
      <w:ins w:id="363" w:author="Ayme, Jean-François" w:date="2024-06-28T17:03:00Z">
        <w:r w:rsidR="00917458">
          <w:t>in alpha of</w:t>
        </w:r>
      </w:ins>
      <w:ins w:id="364" w:author="Ayme, Jean-François" w:date="2024-06-28T17:30:00Z">
        <w:r w:rsidR="00002D50">
          <w:t xml:space="preserve"> the</w:t>
        </w:r>
      </w:ins>
      <w:ins w:id="365" w:author="Ayme, Jean-François" w:date="2024-06-28T17:03:00Z">
        <w:r w:rsidR="00917458">
          <w:t xml:space="preserve"> </w:t>
        </w:r>
      </w:ins>
      <w:ins w:id="366" w:author="Ayme, Jean-François" w:date="2024-06-28T17:22:00Z">
        <w:r w:rsidR="00743782">
          <w:t xml:space="preserve">aromatic nitrogen of the aldehyde would </w:t>
        </w:r>
      </w:ins>
      <w:r>
        <w:t xml:space="preserve">constrain imine metal coordination and </w:t>
      </w:r>
      <w:r w:rsidR="006B6C55">
        <w:t xml:space="preserve">metal </w:t>
      </w:r>
      <w:r w:rsidR="00E50F12">
        <w:t>geometry</w:t>
      </w:r>
      <w:r>
        <w:t xml:space="preserve">. </w:t>
      </w:r>
      <w:r w:rsidR="004E02F6">
        <w:t>For instance, a</w:t>
      </w:r>
      <w:r>
        <w:t xml:space="preserve"> bulkier group may affect preorganisation of the imine</w:t>
      </w:r>
      <w:ins w:id="367" w:author="Ayme, Jean-François" w:date="2024-06-28T17:24:00Z">
        <w:r w:rsidR="00743782">
          <w:t xml:space="preserve"> ligands</w:t>
        </w:r>
      </w:ins>
      <w:r>
        <w:t xml:space="preserve"> </w:t>
      </w:r>
      <w:del w:id="368" w:author="Ayme, Jean-François" w:date="2024-06-28T17:24:00Z">
        <w:r w:rsidDel="00743782">
          <w:delText xml:space="preserve">for </w:delText>
        </w:r>
      </w:del>
      <w:ins w:id="369" w:author="Ayme, Jean-François" w:date="2024-06-28T17:24:00Z">
        <w:r w:rsidR="00743782">
          <w:t xml:space="preserve">around </w:t>
        </w:r>
      </w:ins>
      <w:r>
        <w:t xml:space="preserve">a specific metal, </w:t>
      </w:r>
      <w:del w:id="370" w:author="Ayme, Jean-François" w:date="2024-06-28T17:24:00Z">
        <w:r w:rsidDel="00743782">
          <w:delText>introduc</w:delText>
        </w:r>
      </w:del>
      <w:del w:id="371" w:author="Ayme, Jean-François" w:date="2024-06-28T17:22:00Z">
        <w:r w:rsidDel="00743782">
          <w:delText>e</w:delText>
        </w:r>
      </w:del>
      <w:del w:id="372" w:author="Ayme, Jean-François" w:date="2024-06-28T17:24:00Z">
        <w:r w:rsidDel="00743782">
          <w:delText xml:space="preserve"> </w:delText>
        </w:r>
      </w:del>
      <w:ins w:id="373" w:author="Ayme, Jean-François" w:date="2024-06-28T17:24:00Z">
        <w:r w:rsidR="00743782">
          <w:t xml:space="preserve">the </w:t>
        </w:r>
      </w:ins>
      <w:r>
        <w:t xml:space="preserve">steric strain </w:t>
      </w:r>
      <w:r w:rsidR="004E02F6">
        <w:t>between</w:t>
      </w:r>
      <w:r>
        <w:t xml:space="preserve"> </w:t>
      </w:r>
      <w:ins w:id="374" w:author="Ayme, Jean-François" w:date="2024-06-28T17:24:00Z">
        <w:r w:rsidR="00743782">
          <w:t xml:space="preserve">the </w:t>
        </w:r>
      </w:ins>
      <w:r>
        <w:t xml:space="preserve">two </w:t>
      </w:r>
      <w:ins w:id="375" w:author="Ayme, Jean-François" w:date="2024-06-28T17:24:00Z">
        <w:r w:rsidR="00743782">
          <w:t xml:space="preserve">(or three) </w:t>
        </w:r>
      </w:ins>
      <w:r>
        <w:t xml:space="preserve">coordinating imines </w:t>
      </w:r>
      <w:del w:id="376" w:author="Ayme, Jean-François" w:date="2024-06-28T17:26:00Z">
        <w:r w:rsidDel="00002D50">
          <w:delText>and if exaggerated may prevent another imine from coordinating</w:delText>
        </w:r>
      </w:del>
      <w:ins w:id="377" w:author="Ayme, Jean-François" w:date="2024-06-28T17:27:00Z">
        <w:r w:rsidR="00002D50">
          <w:t>enforcing</w:t>
        </w:r>
      </w:ins>
      <w:ins w:id="378" w:author="Ayme, Jean-François" w:date="2024-06-28T17:26:00Z">
        <w:r w:rsidR="00002D50">
          <w:t xml:space="preserve"> a specific geometry to the complex</w:t>
        </w:r>
      </w:ins>
      <w:r>
        <w:t>.</w:t>
      </w:r>
      <w:r w:rsidR="000F3DDF">
        <w:t xml:space="preserve"> </w:t>
      </w:r>
      <w:del w:id="379" w:author="Ayme, Jean-François" w:date="2024-06-28T17:27:00Z">
        <w:r w:rsidR="000F3DDF" w:rsidDel="00002D50">
          <w:delText>This demonstrates</w:delText>
        </w:r>
      </w:del>
      <w:ins w:id="380" w:author="Ayme, Jean-François" w:date="2024-06-28T17:27:00Z">
        <w:r w:rsidR="00002D50">
          <w:t xml:space="preserve">The </w:t>
        </w:r>
      </w:ins>
      <w:ins w:id="381" w:author="Ayme, Jean-François" w:date="2024-06-28T17:29:00Z">
        <w:r w:rsidR="00002D50">
          <w:t xml:space="preserve">van der Waals </w:t>
        </w:r>
      </w:ins>
      <w:ins w:id="382" w:author="Ayme, Jean-François" w:date="2024-06-28T17:27:00Z">
        <w:r w:rsidR="00002D50">
          <w:t>volume of the su</w:t>
        </w:r>
      </w:ins>
      <w:ins w:id="383" w:author="Ayme, Jean-François" w:date="2024-06-28T17:28:00Z">
        <w:r w:rsidR="00002D50">
          <w:t>b</w:t>
        </w:r>
      </w:ins>
      <w:ins w:id="384" w:author="Ayme, Jean-François" w:date="2024-06-28T17:30:00Z">
        <w:r w:rsidR="00002D50">
          <w:t>stituent in alpha of the aromatic nitrogen of the aldehyde</w:t>
        </w:r>
      </w:ins>
      <w:r w:rsidR="000F3DDF">
        <w:t xml:space="preserve"> </w:t>
      </w:r>
      <w:del w:id="385" w:author="Ayme, Jean-François" w:date="2024-06-28T17:30:00Z">
        <w:r w:rsidR="000F3DDF" w:rsidDel="00002D50">
          <w:delText xml:space="preserve">volume of bulky group is </w:delText>
        </w:r>
      </w:del>
      <w:ins w:id="386" w:author="Ayme, Jean-François" w:date="2024-06-28T17:30:00Z">
        <w:r w:rsidR="00002D50">
          <w:t xml:space="preserve">would provide </w:t>
        </w:r>
      </w:ins>
      <w:r w:rsidR="000F3DDF">
        <w:t xml:space="preserve">a good </w:t>
      </w:r>
      <w:del w:id="387" w:author="Ayme, Jean-François" w:date="2024-06-28T17:30:00Z">
        <w:r w:rsidR="000F3DDF" w:rsidDel="00002D50">
          <w:delText xml:space="preserve">representative </w:delText>
        </w:r>
      </w:del>
      <w:ins w:id="388" w:author="Ayme, Jean-François" w:date="2024-06-28T17:30:00Z">
        <w:r w:rsidR="00002D50">
          <w:t>approx</w:t>
        </w:r>
      </w:ins>
      <w:ins w:id="389" w:author="Ayme, Jean-François" w:date="2024-06-28T17:31:00Z">
        <w:r w:rsidR="00002D50">
          <w:t>imation</w:t>
        </w:r>
      </w:ins>
      <w:ins w:id="390" w:author="Ayme, Jean-François" w:date="2024-06-28T17:30:00Z">
        <w:r w:rsidR="00002D50">
          <w:t xml:space="preserve"> </w:t>
        </w:r>
      </w:ins>
      <w:r w:rsidR="000F3DDF">
        <w:t xml:space="preserve">of </w:t>
      </w:r>
      <w:ins w:id="391" w:author="Ayme, Jean-François" w:date="2024-06-28T17:31:00Z">
        <w:r w:rsidR="00002D50">
          <w:t xml:space="preserve">the </w:t>
        </w:r>
      </w:ins>
      <w:proofErr w:type="spellStart"/>
      <w:r w:rsidR="000F3DDF">
        <w:t>steric</w:t>
      </w:r>
      <w:ins w:id="392" w:author="Ayme, Jean-François" w:date="2024-06-28T17:31:00Z">
        <w:r w:rsidR="00002D50">
          <w:t>s</w:t>
        </w:r>
      </w:ins>
      <w:proofErr w:type="spellEnd"/>
      <w:del w:id="393" w:author="Ayme, Jean-François" w:date="2024-06-28T17:31:00Z">
        <w:r w:rsidR="000F3DDF" w:rsidDel="00002D50">
          <w:delText xml:space="preserve"> </w:delText>
        </w:r>
      </w:del>
      <w:ins w:id="394" w:author="Ayme, Jean-François" w:date="2024-06-28T17:31:00Z">
        <w:r w:rsidR="00002D50">
          <w:t xml:space="preserve"> factors</w:t>
        </w:r>
      </w:ins>
      <w:del w:id="395" w:author="Ayme, Jean-François" w:date="2024-06-28T17:31:00Z">
        <w:r w:rsidR="000F3DDF" w:rsidDel="00002D50">
          <w:delText>and coordination sphere codes</w:delText>
        </w:r>
      </w:del>
      <w:r w:rsidR="000F3DDF">
        <w:t>.</w:t>
      </w:r>
      <w:r>
        <w:t xml:space="preserve"> Lastly the authors think ring size </w:t>
      </w:r>
      <w:del w:id="396" w:author="Ayme, Jean-François" w:date="2024-06-28T17:32:00Z">
        <w:r w:rsidDel="00002D50">
          <w:delText xml:space="preserve">provides further information </w:delText>
        </w:r>
      </w:del>
      <w:ins w:id="397" w:author="Ayme, Jean-François" w:date="2024-06-28T17:32:00Z">
        <w:r w:rsidR="00002D50">
          <w:t xml:space="preserve">would also influence </w:t>
        </w:r>
      </w:ins>
      <w:del w:id="398" w:author="Ayme, Jean-François" w:date="2024-06-28T17:32:00Z">
        <w:r w:rsidDel="00002D50">
          <w:delText xml:space="preserve">on </w:delText>
        </w:r>
      </w:del>
      <w:r>
        <w:t xml:space="preserve">both supramolecular topology and imine reactivity. The size of the ring controls the number of double bonds conjugated to the imine and the carbonyl group, affecting their reactivities. </w:t>
      </w:r>
      <w:del w:id="399" w:author="Ayme, Jean-François" w:date="2024-06-28T17:32:00Z">
        <w:r w:rsidDel="00002D50">
          <w:delText xml:space="preserve">A larger </w:delText>
        </w:r>
      </w:del>
      <w:ins w:id="400" w:author="Ayme, Jean-François" w:date="2024-06-28T17:32:00Z">
        <w:r w:rsidR="00002D50">
          <w:t xml:space="preserve">The </w:t>
        </w:r>
      </w:ins>
      <w:r>
        <w:t xml:space="preserve">ring size </w:t>
      </w:r>
      <w:del w:id="401" w:author="Ayme, Jean-François" w:date="2024-06-28T17:32:00Z">
        <w:r w:rsidDel="00002D50">
          <w:delText xml:space="preserve">also increases the steric presence of </w:delText>
        </w:r>
      </w:del>
      <w:ins w:id="402" w:author="Ayme, Jean-François" w:date="2024-06-28T17:32:00Z">
        <w:r w:rsidR="00002D50">
          <w:t>w</w:t>
        </w:r>
      </w:ins>
      <w:ins w:id="403" w:author="Ayme, Jean-François" w:date="2024-06-28T17:33:00Z">
        <w:r w:rsidR="00002D50">
          <w:t xml:space="preserve">ill also influence the bite angle of the ligand when coordinating to the metal, </w:t>
        </w:r>
      </w:ins>
      <w:ins w:id="404" w:author="Ayme, Jean-François" w:date="2024-06-28T17:34:00Z">
        <w:r w:rsidR="00002D50">
          <w:t xml:space="preserve">resulting in </w:t>
        </w:r>
      </w:ins>
      <w:ins w:id="405" w:author="Ayme, Jean-François" w:date="2024-06-28T17:33:00Z">
        <w:r w:rsidR="00002D50">
          <w:t>6-membered rings having st</w:t>
        </w:r>
      </w:ins>
      <w:ins w:id="406" w:author="Ayme, Jean-François" w:date="2024-06-28T17:34:00Z">
        <w:r w:rsidR="00002D50">
          <w:t xml:space="preserve">ronger coordination and </w:t>
        </w:r>
        <w:proofErr w:type="spellStart"/>
        <w:r w:rsidR="00002D50">
          <w:t>greated</w:t>
        </w:r>
        <w:proofErr w:type="spellEnd"/>
        <w:r w:rsidR="00002D50">
          <w:t xml:space="preserve"> tolerance to steric hindrance</w:t>
        </w:r>
      </w:ins>
      <w:ins w:id="407" w:author="Ayme, Jean-François" w:date="2024-06-28T17:33:00Z">
        <w:r w:rsidR="00002D50">
          <w:t xml:space="preserve"> </w:t>
        </w:r>
      </w:ins>
      <w:del w:id="408" w:author="Ayme, Jean-François" w:date="2024-06-28T17:33:00Z">
        <w:r w:rsidDel="00002D50">
          <w:delText>the imine</w:delText>
        </w:r>
        <w:r w:rsidR="00011BA8" w:rsidDel="00002D50">
          <w:delText>, and its bite angle</w:delText>
        </w:r>
      </w:del>
      <w:r w:rsidR="00011BA8">
        <w:t>. T</w:t>
      </w:r>
      <w:r w:rsidR="000F3DDF">
        <w:t>herefore</w:t>
      </w:r>
      <w:r w:rsidR="00011BA8">
        <w:t>, ring size</w:t>
      </w:r>
      <w:r w:rsidR="000F3DDF">
        <w:t xml:space="preserve"> is part of the </w:t>
      </w:r>
      <w:r w:rsidR="002D19A6">
        <w:t xml:space="preserve">steric </w:t>
      </w:r>
      <w:r w:rsidR="00011BA8">
        <w:t>and geometric complementation codes</w:t>
      </w:r>
      <w:r>
        <w:t>.</w:t>
      </w:r>
    </w:p>
    <w:p w14:paraId="133BC556" w14:textId="2E42C1E8" w:rsidR="00D27F54" w:rsidRDefault="00D27F54" w:rsidP="00D27F54">
      <w:r>
        <w:t>Lastly for amines</w:t>
      </w:r>
      <w:r w:rsidR="00C706C9">
        <w:t xml:space="preserve">, </w:t>
      </w:r>
      <w:r>
        <w:t>the selected feature</w:t>
      </w:r>
      <w:r w:rsidR="00E50F12">
        <w:t>s</w:t>
      </w:r>
      <w:r>
        <w:t xml:space="preserve"> are: the nature of the amine (</w:t>
      </w:r>
      <w:del w:id="409" w:author="Ayme, Jean-François" w:date="2024-06-28T17:35:00Z">
        <w:r w:rsidDel="00234AFA">
          <w:delText>if its bonded to an aromatic group or not</w:delText>
        </w:r>
      </w:del>
      <w:ins w:id="410" w:author="Ayme, Jean-François" w:date="2024-06-28T17:35:00Z">
        <w:r w:rsidR="00234AFA">
          <w:t>aromatic or aliphatic</w:t>
        </w:r>
      </w:ins>
      <w:r>
        <w:t>),</w:t>
      </w:r>
      <w:ins w:id="411" w:author="Ayme, Jean-François" w:date="2024-06-28T17:36:00Z">
        <w:r w:rsidR="00234AFA">
          <w:t xml:space="preserve"> the rigidity of the amine (expressed by the number of rotatable bonds between amines) and the potential presence of an</w:t>
        </w:r>
      </w:ins>
      <w:r>
        <w:t xml:space="preserve"> </w:t>
      </w:r>
      <w:del w:id="412" w:author="Ayme, Jean-François" w:date="2024-06-28T17:36:00Z">
        <w:r w:rsidDel="00234AFA">
          <w:delText xml:space="preserve">the </w:delText>
        </w:r>
      </w:del>
      <w:r>
        <w:t>enforced angles between the two amine</w:t>
      </w:r>
      <w:r w:rsidR="00C706C9">
        <w:t>s</w:t>
      </w:r>
      <w:del w:id="413" w:author="Ayme, Jean-François" w:date="2024-06-28T17:37:00Z">
        <w:r w:rsidDel="00234AFA">
          <w:delText>, and the number of rotatable bonds</w:delText>
        </w:r>
        <w:r w:rsidR="00C706C9" w:rsidDel="00234AFA">
          <w:delText xml:space="preserve"> </w:delText>
        </w:r>
        <w:r w:rsidR="002000C8" w:rsidDel="00234AFA">
          <w:delText xml:space="preserve">between </w:delText>
        </w:r>
        <w:r w:rsidR="00C706C9" w:rsidDel="00234AFA">
          <w:delText>amine</w:delText>
        </w:r>
        <w:r w:rsidR="002000C8" w:rsidDel="00234AFA">
          <w:delText>s</w:delText>
        </w:r>
      </w:del>
      <w:ins w:id="414" w:author="Ayme, Jean-François" w:date="2024-06-28T17:37:00Z">
        <w:r w:rsidR="00234AFA">
          <w:t xml:space="preserve"> in the case of rigid </w:t>
        </w:r>
        <w:proofErr w:type="spellStart"/>
        <w:r w:rsidR="00234AFA">
          <w:t>compund</w:t>
        </w:r>
      </w:ins>
      <w:proofErr w:type="spellEnd"/>
      <w:r>
        <w:t xml:space="preserve">. For similar reasons as the aldehydes, resonance of aromatics with amine groups affect the reactivity of both imines and amines. The dihedral angle between amines affects linker coordination direction, while the number of rotatable bonds provide information on the </w:t>
      </w:r>
      <w:r w:rsidR="002D1DE8">
        <w:t>rigidity of the amine</w:t>
      </w:r>
      <w:r>
        <w:t>.</w:t>
      </w:r>
      <w:r w:rsidR="002D1DE8">
        <w:t xml:space="preserve"> The flexibility of the amine is important</w:t>
      </w:r>
      <w:r w:rsidR="002000C8">
        <w:t xml:space="preserve"> </w:t>
      </w:r>
      <w:r w:rsidR="002D1DE8">
        <w:t>as rigidity constrain</w:t>
      </w:r>
      <w:r w:rsidR="006B6C55">
        <w:t>s</w:t>
      </w:r>
      <w:r w:rsidR="002D1DE8">
        <w:t xml:space="preserve"> the possible geometries of the architectures. </w:t>
      </w:r>
      <w:r w:rsidR="002000C8">
        <w:t>The authors expect the amine to behave as linkers, hence more features that</w:t>
      </w:r>
      <w:r w:rsidR="007D0034">
        <w:t xml:space="preserve"> encapsulate</w:t>
      </w:r>
      <w:r w:rsidR="002000C8">
        <w:t xml:space="preserve"> g</w:t>
      </w:r>
      <w:r w:rsidR="00E50F12">
        <w:t>eometric complementation codes</w:t>
      </w:r>
      <w:r w:rsidR="002000C8">
        <w:t xml:space="preserve"> were chosen. These code</w:t>
      </w:r>
      <w:r w:rsidR="00E50F12">
        <w:t xml:space="preserve"> in turn</w:t>
      </w:r>
      <w:r w:rsidR="001555D8">
        <w:t>,</w:t>
      </w:r>
      <w:r w:rsidR="00E50F12">
        <w:t xml:space="preserve"> affect topology and more importantly dicta</w:t>
      </w:r>
      <w:r w:rsidR="002D1DE8">
        <w:t>t</w:t>
      </w:r>
      <w:r w:rsidR="00E50F12">
        <w:t>e if complexes are formed or not.</w:t>
      </w:r>
    </w:p>
    <w:p w14:paraId="38EBB820" w14:textId="4CAD4526" w:rsidR="00E50F12" w:rsidRDefault="0029630D" w:rsidP="00E50F12">
      <w:pPr>
        <w:pStyle w:val="Heading3"/>
      </w:pPr>
      <w:bookmarkStart w:id="415" w:name="_Toc169859065"/>
      <w:r>
        <w:t xml:space="preserve">4.1.2 </w:t>
      </w:r>
      <w:r w:rsidR="00E50F12">
        <w:t>Feature Generation</w:t>
      </w:r>
      <w:bookmarkEnd w:id="415"/>
    </w:p>
    <w:p w14:paraId="32AD987B" w14:textId="79E6EAC3" w:rsidR="004F5378" w:rsidRDefault="007F27C2" w:rsidP="007F27C2">
      <w:r>
        <w:t>Since the focus is on automating the entire</w:t>
      </w:r>
      <w:r w:rsidR="001358EE">
        <w:t xml:space="preserve"> workflow</w:t>
      </w:r>
      <w:r>
        <w:t xml:space="preserve"> process </w:t>
      </w:r>
      <w:r w:rsidR="001358EE">
        <w:t>(</w:t>
      </w:r>
      <w:r w:rsidR="001358EE">
        <w:fldChar w:fldCharType="begin"/>
      </w:r>
      <w:r w:rsidR="001358EE">
        <w:instrText xml:space="preserve"> REF _Ref165360172 \h </w:instrText>
      </w:r>
      <w:r w:rsidR="001358EE">
        <w:fldChar w:fldCharType="separate"/>
      </w:r>
      <w:r w:rsidR="00141EA0">
        <w:t xml:space="preserve">Figure </w:t>
      </w:r>
      <w:r w:rsidR="00141EA0">
        <w:rPr>
          <w:noProof/>
        </w:rPr>
        <w:t>1</w:t>
      </w:r>
      <w:r w:rsidR="001358EE">
        <w:fldChar w:fldCharType="end"/>
      </w:r>
      <w:r w:rsidR="001358EE">
        <w:t xml:space="preserve">), </w:t>
      </w:r>
      <w:r>
        <w:t>including feature selection and generation, a program was written to extract features</w:t>
      </w:r>
      <w:r w:rsidR="00D6194E">
        <w:t xml:space="preserve"> outlined in the pr</w:t>
      </w:r>
      <w:r w:rsidR="00FD14DA">
        <w:t>evious section</w:t>
      </w:r>
      <w:r>
        <w:t xml:space="preserve">. The general structure of the program is shown in </w:t>
      </w:r>
      <w:r>
        <w:fldChar w:fldCharType="begin"/>
      </w:r>
      <w:r>
        <w:instrText xml:space="preserve"> REF _Ref169095570 \h </w:instrText>
      </w:r>
      <w:r>
        <w:fldChar w:fldCharType="separate"/>
      </w:r>
      <w:r w:rsidR="00141EA0">
        <w:t xml:space="preserve">Figure </w:t>
      </w:r>
      <w:r w:rsidR="00141EA0">
        <w:rPr>
          <w:noProof/>
        </w:rPr>
        <w:t>5</w:t>
      </w:r>
      <w:r>
        <w:fldChar w:fldCharType="end"/>
      </w:r>
      <w:r>
        <w:t>.</w:t>
      </w:r>
      <w:r w:rsidR="00D62C37">
        <w:t xml:space="preserve"> </w:t>
      </w:r>
    </w:p>
    <w:p w14:paraId="1C19ECC6" w14:textId="77777777" w:rsidR="004F5378" w:rsidRDefault="004F5378" w:rsidP="004F5378">
      <w:pPr>
        <w:keepNext/>
      </w:pPr>
      <w:r>
        <w:rPr>
          <w:noProof/>
        </w:rPr>
        <w:lastRenderedPageBreak/>
        <w:drawing>
          <wp:inline distT="0" distB="0" distL="0" distR="0" wp14:anchorId="0AE6E6FA" wp14:editId="1FB70B5A">
            <wp:extent cx="6484620" cy="839186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85890" cy="8393506"/>
                    </a:xfrm>
                    <a:prstGeom prst="rect">
                      <a:avLst/>
                    </a:prstGeom>
                  </pic:spPr>
                </pic:pic>
              </a:graphicData>
            </a:graphic>
          </wp:inline>
        </w:drawing>
      </w:r>
    </w:p>
    <w:p w14:paraId="14DC386F" w14:textId="00A4BE1D" w:rsidR="004F5378" w:rsidRDefault="004F5378" w:rsidP="004F5378">
      <w:pPr>
        <w:pStyle w:val="Caption"/>
      </w:pPr>
      <w:bookmarkStart w:id="416" w:name="_Ref169095570"/>
      <w:r>
        <w:t xml:space="preserve">Figure </w:t>
      </w:r>
      <w:fldSimple w:instr=" SEQ Figure \* ARABIC ">
        <w:r w:rsidR="00141EA0">
          <w:rPr>
            <w:noProof/>
          </w:rPr>
          <w:t>5</w:t>
        </w:r>
      </w:fldSimple>
      <w:bookmarkEnd w:id="416"/>
      <w:r>
        <w:t>: The programme responsible for the generation of features.</w:t>
      </w:r>
      <w:r w:rsidR="004F259E">
        <w:t xml:space="preserve"> A hash table is first populated with reagents, and its features extracted via either orca or </w:t>
      </w:r>
      <w:proofErr w:type="spellStart"/>
      <w:r w:rsidR="004F259E">
        <w:t>RDkit</w:t>
      </w:r>
      <w:proofErr w:type="spellEnd"/>
      <w:r w:rsidR="004F259E">
        <w:t xml:space="preserve">. Reactions in the chemical space are then iterated through, </w:t>
      </w:r>
      <w:r w:rsidR="008A0093">
        <w:t xml:space="preserve">and </w:t>
      </w:r>
      <w:r w:rsidR="004F259E">
        <w:t>the reagents in the reactions are then iterated through mapped to the hash table to get an ML interpretable reaction.</w:t>
      </w:r>
      <w:r w:rsidR="00EC302E">
        <w:t xml:space="preserve"> </w:t>
      </w:r>
      <w:r w:rsidR="004A1C38">
        <w:t xml:space="preserve">When the reaction number count hits 720 and the reaction reagent count hits </w:t>
      </w:r>
      <w:r w:rsidR="002323A2">
        <w:t>3</w:t>
      </w:r>
      <w:r w:rsidR="004A1C38">
        <w:t>, the generated chemical space is populated by all 720 ML interpretable reactions.</w:t>
      </w:r>
    </w:p>
    <w:p w14:paraId="6A9D8E32" w14:textId="441E1A36" w:rsidR="006734B7" w:rsidRDefault="00D62C37" w:rsidP="007F27C2">
      <w:r>
        <w:t xml:space="preserve">This programme takes in reagent libraries and </w:t>
      </w:r>
      <w:r w:rsidR="001358EE">
        <w:t xml:space="preserve">the </w:t>
      </w:r>
      <w:r>
        <w:t>chemical space</w:t>
      </w:r>
      <w:r w:rsidR="00762887">
        <w:t xml:space="preserve"> </w:t>
      </w:r>
      <w:r w:rsidR="00935941">
        <w:t xml:space="preserve">generated by the </w:t>
      </w:r>
      <w:r w:rsidR="00AC0BAC">
        <w:t>previous</w:t>
      </w:r>
      <w:r w:rsidR="00935941">
        <w:t xml:space="preserve"> programme</w:t>
      </w:r>
      <w:r w:rsidR="00762887">
        <w:t>.</w:t>
      </w:r>
      <w:r w:rsidR="007F27C2">
        <w:t xml:space="preserve"> Since reactions are represented by their reagents and there are a limited number of starting reagents</w:t>
      </w:r>
      <w:r w:rsidR="001358EE">
        <w:t>,</w:t>
      </w:r>
      <w:r w:rsidR="007F27C2">
        <w:t xml:space="preserve"> a hash table is first populated with reagents </w:t>
      </w:r>
      <w:r w:rsidR="00732668">
        <w:t xml:space="preserve">and </w:t>
      </w:r>
      <w:r w:rsidR="007F27C2">
        <w:t xml:space="preserve">features. Having a hash table reduces computational resources as features are not </w:t>
      </w:r>
      <w:r w:rsidR="007F27C2">
        <w:lastRenderedPageBreak/>
        <w:t xml:space="preserve">extracted on a reaction basis. Therefore, the programme first iterates through the reagent library. The features to extract are then iterated through and checked if they </w:t>
      </w:r>
      <w:r w:rsidR="00E214C0">
        <w:t>must be</w:t>
      </w:r>
      <w:r w:rsidR="007F27C2">
        <w:t xml:space="preserve"> extracted via </w:t>
      </w:r>
      <w:proofErr w:type="spellStart"/>
      <w:r w:rsidR="007F27C2">
        <w:t>RDKit</w:t>
      </w:r>
      <w:proofErr w:type="spellEnd"/>
      <w:r w:rsidR="007F27C2">
        <w:t xml:space="preserve"> or Orca (see black and blue features in </w:t>
      </w:r>
      <w:r w:rsidR="007F27C2">
        <w:fldChar w:fldCharType="begin"/>
      </w:r>
      <w:r w:rsidR="007F27C2">
        <w:instrText xml:space="preserve"> REF _Ref169092263 \h </w:instrText>
      </w:r>
      <w:r w:rsidR="007F27C2">
        <w:fldChar w:fldCharType="separate"/>
      </w:r>
      <w:r w:rsidR="00141EA0">
        <w:t xml:space="preserve">Figure </w:t>
      </w:r>
      <w:r w:rsidR="00141EA0">
        <w:rPr>
          <w:noProof/>
        </w:rPr>
        <w:t>6</w:t>
      </w:r>
      <w:r w:rsidR="007F27C2">
        <w:fldChar w:fldCharType="end"/>
      </w:r>
      <w:r w:rsidR="007F27C2">
        <w:t>).</w:t>
      </w:r>
      <w:r w:rsidR="006734B7">
        <w:t xml:space="preserve"> </w:t>
      </w:r>
      <w:proofErr w:type="spellStart"/>
      <w:r w:rsidR="007F27C2">
        <w:t>RDKit</w:t>
      </w:r>
      <w:proofErr w:type="spellEnd"/>
      <w:r w:rsidR="007F27C2">
        <w:t xml:space="preserve"> is cheminformatic toolkit and Orca is an app for quantum mechanical calculations</w:t>
      </w:r>
      <w:r w:rsidR="007F27C2">
        <w:fldChar w:fldCharType="begin"/>
      </w:r>
      <w:r w:rsidR="001807DE">
        <w:instrText xml:space="preserve"> ADDIN ZOTERO_ITEM CSL_CITATION {"citationID":"Cx1XUCWN","properties":{"formattedCitation":"\\super 25\\nosupersub{}","plainCitation":"25","noteIndex":0},"citationItems":[{"id":66,"uris":["http://zotero.org/users/local/wUYKyNnp/items/K6RQ85K9"],"itemData":{"id":66,"type":"software","title":"Neese, F. (2012) The ORCA program system, Wiley Interdiscip."}}],"schema":"https://github.com/citation-style-language/schema/raw/master/csl-citation.json"} </w:instrText>
      </w:r>
      <w:r w:rsidR="007F27C2">
        <w:fldChar w:fldCharType="separate"/>
      </w:r>
      <w:r w:rsidR="001807DE" w:rsidRPr="001807DE">
        <w:rPr>
          <w:rFonts w:ascii="Calibri" w:hAnsi="Calibri" w:cs="Calibri"/>
          <w:szCs w:val="24"/>
          <w:vertAlign w:val="superscript"/>
        </w:rPr>
        <w:t>25</w:t>
      </w:r>
      <w:r w:rsidR="007F27C2">
        <w:fldChar w:fldCharType="end"/>
      </w:r>
      <w:r w:rsidR="007F27C2">
        <w:t xml:space="preserve">. </w:t>
      </w:r>
    </w:p>
    <w:p w14:paraId="319241F7" w14:textId="15CF98AA" w:rsidR="00831FD6" w:rsidRDefault="007F27C2" w:rsidP="007F27C2">
      <w:commentRangeStart w:id="417"/>
      <w:r>
        <w:t>If Orca is required, the reagent first undergoes geometry optimization with</w:t>
      </w:r>
      <w:r w:rsidR="00762887">
        <w:t xml:space="preserve"> </w:t>
      </w:r>
      <w:r w:rsidR="00762887" w:rsidRPr="00295495">
        <w:t>B97-3c</w:t>
      </w:r>
      <w:r w:rsidR="00762887">
        <w:t xml:space="preserve"> functionals</w:t>
      </w:r>
      <w:r w:rsidR="006734B7">
        <w:t xml:space="preserve">, then energies </w:t>
      </w:r>
      <w:r w:rsidR="00E214C0">
        <w:t>are</w:t>
      </w:r>
      <w:r w:rsidR="006734B7">
        <w:t xml:space="preserve"> calculated </w:t>
      </w:r>
      <w:r w:rsidR="00762887">
        <w:t xml:space="preserve">with </w:t>
      </w:r>
      <w:r w:rsidR="00762887" w:rsidRPr="00F57387">
        <w:t>PWPB95</w:t>
      </w:r>
      <w:r w:rsidR="00762887">
        <w:t xml:space="preserve"> functionals. Both functionals were used as they are relatively </w:t>
      </w:r>
      <w:r w:rsidR="00CE29F5">
        <w:t xml:space="preserve">not </w:t>
      </w:r>
      <w:r w:rsidR="00762887">
        <w:t xml:space="preserve">computationally expensive, </w:t>
      </w:r>
      <w:r w:rsidR="00CE29F5">
        <w:t xml:space="preserve">and still </w:t>
      </w:r>
      <w:r w:rsidR="00762887">
        <w:t>provid</w:t>
      </w:r>
      <w:r w:rsidR="00CE29F5">
        <w:t>e</w:t>
      </w:r>
      <w:r w:rsidR="00762887">
        <w:t xml:space="preserve"> accurate results</w:t>
      </w:r>
      <w:r w:rsidR="00CE29F5">
        <w:t>.</w:t>
      </w:r>
      <w:r w:rsidR="00762887">
        <w:t xml:space="preserve"> </w:t>
      </w:r>
      <w:r w:rsidR="00CE29F5">
        <w:t>These functionals allows</w:t>
      </w:r>
      <w:r w:rsidR="00762887">
        <w:t xml:space="preserve"> the programme to perform computations</w:t>
      </w:r>
      <w:r w:rsidR="00340D6C">
        <w:t xml:space="preserve"> on</w:t>
      </w:r>
      <w:r w:rsidR="00762887">
        <w:t xml:space="preserve"> a mid-range</w:t>
      </w:r>
      <w:r w:rsidR="00CE29F5">
        <w:t xml:space="preserve"> pc such as the one used in the workflow</w:t>
      </w:r>
      <w:r w:rsidR="00762887">
        <w:t>.</w:t>
      </w:r>
      <w:r w:rsidR="00D9728F">
        <w:t xml:space="preserve"> </w:t>
      </w:r>
      <w:r w:rsidR="006734B7">
        <w:t>Features are then extracted from calculations using a free parsing tool</w:t>
      </w:r>
      <w:r w:rsidR="00831FD6">
        <w:fldChar w:fldCharType="begin"/>
      </w:r>
      <w:r w:rsidR="001807DE">
        <w:instrText xml:space="preserve"> ADDIN ZOTERO_ITEM CSL_CITATION {"citationID":"FfjVeat6","properties":{"formattedCitation":"\\super 26\\nosupersub{}","plainCitation":"26","noteIndex":0},"citationItems":[{"id":86,"uris":["http://zotero.org/users/local/wUYKyNnp/items/9MPXZKYP"],"itemData":{"id":86,"type":"software","title":"Alexander T. (2024) Orca-Parser 0.2.4"}}],"schema":"https://github.com/citation-style-language/schema/raw/master/csl-citation.json"} </w:instrText>
      </w:r>
      <w:r w:rsidR="00831FD6">
        <w:fldChar w:fldCharType="separate"/>
      </w:r>
      <w:r w:rsidR="001807DE" w:rsidRPr="001807DE">
        <w:rPr>
          <w:rFonts w:ascii="Calibri" w:hAnsi="Calibri" w:cs="Calibri"/>
          <w:szCs w:val="24"/>
          <w:vertAlign w:val="superscript"/>
        </w:rPr>
        <w:t>26</w:t>
      </w:r>
      <w:r w:rsidR="00831FD6">
        <w:fldChar w:fldCharType="end"/>
      </w:r>
      <w:r w:rsidR="006734B7">
        <w:t>.</w:t>
      </w:r>
      <w:commentRangeEnd w:id="417"/>
      <w:r w:rsidR="006C2C6C">
        <w:rPr>
          <w:rStyle w:val="CommentReference"/>
          <w:kern w:val="2"/>
          <w14:ligatures w14:val="standardContextual"/>
        </w:rPr>
        <w:commentReference w:id="417"/>
      </w:r>
    </w:p>
    <w:p w14:paraId="6E913090" w14:textId="27A31A0C" w:rsidR="003C1D35" w:rsidRDefault="00831FD6" w:rsidP="00831FD6">
      <w:r>
        <w:t xml:space="preserve">Once features are extracted they are saved into the hash table. </w:t>
      </w:r>
      <w:r w:rsidR="00CE29F5">
        <w:t>Once the hash table is fully populated with all starting reagents</w:t>
      </w:r>
      <w:r>
        <w:t xml:space="preserve">, reactions in the chemical space are iterated through and their reagents </w:t>
      </w:r>
      <w:r w:rsidR="003924A4">
        <w:t>extracted</w:t>
      </w:r>
      <w:r>
        <w:t>. The reagents are then taken one at a time and mapped onto the hash table to retrieve their feature values (</w:t>
      </w:r>
      <w:r>
        <w:fldChar w:fldCharType="begin"/>
      </w:r>
      <w:r>
        <w:instrText xml:space="preserve"> REF _Ref169095570 \h </w:instrText>
      </w:r>
      <w:r>
        <w:fldChar w:fldCharType="separate"/>
      </w:r>
      <w:r w:rsidR="00141EA0">
        <w:t xml:space="preserve">Figure </w:t>
      </w:r>
      <w:r w:rsidR="00141EA0">
        <w:rPr>
          <w:noProof/>
        </w:rPr>
        <w:t>5</w:t>
      </w:r>
      <w:r>
        <w:fldChar w:fldCharType="end"/>
      </w:r>
      <w:r>
        <w:t xml:space="preserve">). </w:t>
      </w:r>
      <w:r w:rsidR="00CE29F5">
        <w:t xml:space="preserve">The final reaction is composed of the starting reagents and their features. The newly defined reaction </w:t>
      </w:r>
      <w:r>
        <w:t xml:space="preserve">populates a chemical space </w:t>
      </w:r>
      <w:r w:rsidR="00CE29F5">
        <w:t>interpretable by ML</w:t>
      </w:r>
      <w:r w:rsidR="00B469F0">
        <w:t xml:space="preserve">. With the features collected, </w:t>
      </w:r>
      <w:r w:rsidR="00D526FF">
        <w:t>the ML interpretable space now requires labels</w:t>
      </w:r>
      <w:r w:rsidR="00B469F0">
        <w:t>.</w:t>
      </w:r>
      <w:r w:rsidR="008A6439">
        <w:t xml:space="preserve"> </w:t>
      </w:r>
    </w:p>
    <w:p w14:paraId="2C2A2292" w14:textId="245649CD" w:rsidR="008A6439" w:rsidRDefault="0029630D" w:rsidP="008A6439">
      <w:pPr>
        <w:pStyle w:val="Heading3"/>
      </w:pPr>
      <w:bookmarkStart w:id="418" w:name="_Toc169859066"/>
      <w:r>
        <w:t>4.2.1</w:t>
      </w:r>
      <w:r w:rsidR="003D750A">
        <w:t>.1</w:t>
      </w:r>
      <w:r>
        <w:t xml:space="preserve"> </w:t>
      </w:r>
      <w:r w:rsidR="00A657B7">
        <w:t>Set Up Robotic Workflow</w:t>
      </w:r>
      <w:bookmarkEnd w:id="418"/>
      <w:r w:rsidR="00A657B7">
        <w:t xml:space="preserve"> </w:t>
      </w:r>
    </w:p>
    <w:p w14:paraId="7A0729A5" w14:textId="3A537652" w:rsidR="00B6737F" w:rsidRPr="00B6737F" w:rsidRDefault="00B6737F" w:rsidP="00B6737F">
      <w:r>
        <w:t>To generate labels</w:t>
      </w:r>
      <w:r w:rsidR="00E62113">
        <w:t>,</w:t>
      </w:r>
      <w:r>
        <w:t xml:space="preserve"> reactions in the chemical space need to be </w:t>
      </w:r>
      <w:r w:rsidR="009E78D9" w:rsidRPr="009E78D9">
        <w:t xml:space="preserve">physically </w:t>
      </w:r>
      <w:r w:rsidR="009E78D9">
        <w:t xml:space="preserve">tested </w:t>
      </w:r>
      <w:r w:rsidRPr="009E78D9">
        <w:t>and analysed</w:t>
      </w:r>
      <w:ins w:id="419" w:author="Ayme, Jean-François" w:date="2024-06-28T17:48:00Z">
        <w:r w:rsidR="00E743B9">
          <w:t xml:space="preserve"> in a standardized fashion</w:t>
        </w:r>
      </w:ins>
      <w:r w:rsidRPr="009E78D9">
        <w:t xml:space="preserve">. To do so </w:t>
      </w:r>
      <w:ins w:id="420" w:author="Ayme, Jean-François" w:date="2024-06-28T17:48:00Z">
        <w:r w:rsidR="00E743B9">
          <w:t>automatically</w:t>
        </w:r>
      </w:ins>
      <w:del w:id="421" w:author="Ayme, Jean-François" w:date="2024-06-28T17:48:00Z">
        <w:r w:rsidR="005B5A16" w:rsidRPr="009E78D9" w:rsidDel="00E743B9">
          <w:delText>robotically</w:delText>
        </w:r>
      </w:del>
      <w:r w:rsidR="007A7D6D" w:rsidRPr="009E78D9">
        <w:t>,</w:t>
      </w:r>
      <w:r w:rsidR="005B5A16" w:rsidRPr="009E78D9">
        <w:t xml:space="preserve"> </w:t>
      </w:r>
      <w:r w:rsidR="004138B7" w:rsidRPr="009E78D9">
        <w:t xml:space="preserve">a few modifications to </w:t>
      </w:r>
      <w:del w:id="422" w:author="Ayme, Jean-François" w:date="2024-06-28T17:48:00Z">
        <w:r w:rsidR="004138B7" w:rsidRPr="009E78D9" w:rsidDel="00E743B9">
          <w:delText xml:space="preserve">the </w:delText>
        </w:r>
      </w:del>
      <w:ins w:id="423" w:author="Ayme, Jean-François" w:date="2024-06-28T17:48:00Z">
        <w:r w:rsidR="00E743B9">
          <w:t xml:space="preserve">our current </w:t>
        </w:r>
        <w:proofErr w:type="spellStart"/>
        <w:r w:rsidR="00E743B9">
          <w:t>C</w:t>
        </w:r>
      </w:ins>
      <w:ins w:id="424" w:author="Ayme, Jean-François" w:date="2024-06-28T17:49:00Z">
        <w:r w:rsidR="00E743B9">
          <w:t>hemspeed</w:t>
        </w:r>
        <w:proofErr w:type="spellEnd"/>
        <w:r w:rsidR="00E743B9">
          <w:t xml:space="preserve"> SWING </w:t>
        </w:r>
      </w:ins>
      <w:r w:rsidR="004138B7" w:rsidRPr="009E78D9">
        <w:t xml:space="preserve">synthesis platform </w:t>
      </w:r>
      <w:r w:rsidR="009E78D9">
        <w:t>needs to be done, reagent solubilit</w:t>
      </w:r>
      <w:r w:rsidR="00334BBB">
        <w:t>ies</w:t>
      </w:r>
      <w:r w:rsidR="009E78D9">
        <w:t xml:space="preserve"> tested </w:t>
      </w:r>
      <w:r w:rsidR="004138B7" w:rsidRPr="009E78D9">
        <w:t xml:space="preserve">and </w:t>
      </w:r>
      <w:r w:rsidR="005B5A16" w:rsidRPr="009E78D9">
        <w:t>a</w:t>
      </w:r>
      <w:r w:rsidR="007A7D6D" w:rsidRPr="009E78D9">
        <w:t xml:space="preserve"> </w:t>
      </w:r>
      <w:r w:rsidR="005B5A16" w:rsidRPr="009E78D9">
        <w:t>programme to</w:t>
      </w:r>
      <w:r w:rsidR="005B5A16">
        <w:t xml:space="preserve"> </w:t>
      </w:r>
      <w:r w:rsidR="004A1CC3">
        <w:t xml:space="preserve">schedule reactions and </w:t>
      </w:r>
      <w:r w:rsidR="005B5A16">
        <w:t>communicate between platform</w:t>
      </w:r>
      <w:del w:id="425" w:author="Ayme, Jean-François" w:date="2024-06-28T17:49:00Z">
        <w:r w:rsidR="005B5A16" w:rsidDel="00E743B9">
          <w:delText>s</w:delText>
        </w:r>
      </w:del>
      <w:r w:rsidR="007A7D6D">
        <w:t xml:space="preserve"> </w:t>
      </w:r>
      <w:ins w:id="426" w:author="Ayme, Jean-François" w:date="2024-06-28T17:49:00Z">
        <w:r w:rsidR="00E743B9">
          <w:t>and analytical instruments (bench</w:t>
        </w:r>
      </w:ins>
      <w:ins w:id="427" w:author="Ayme, Jean-François" w:date="2024-06-28T17:50:00Z">
        <w:r w:rsidR="00E743B9">
          <w:t xml:space="preserve">top NMR and ESI-MS) </w:t>
        </w:r>
      </w:ins>
      <w:r w:rsidR="007A7D6D">
        <w:t>need</w:t>
      </w:r>
      <w:r w:rsidR="00732668">
        <w:t>s</w:t>
      </w:r>
      <w:r w:rsidR="007A7D6D">
        <w:t xml:space="preserve"> to be </w:t>
      </w:r>
      <w:r w:rsidR="00334BBB">
        <w:t>written</w:t>
      </w:r>
      <w:r w:rsidR="005B5A16">
        <w:t xml:space="preserve">. </w:t>
      </w:r>
      <w:r w:rsidR="00945E37">
        <w:t>These modifications and tests</w:t>
      </w:r>
      <w:r w:rsidR="00F310E0">
        <w:t xml:space="preserve"> (</w:t>
      </w:r>
      <w:r w:rsidR="00F310E0">
        <w:fldChar w:fldCharType="begin"/>
      </w:r>
      <w:r w:rsidR="00F310E0">
        <w:instrText xml:space="preserve"> REF _Ref169092263 \h </w:instrText>
      </w:r>
      <w:r w:rsidR="00F310E0">
        <w:fldChar w:fldCharType="separate"/>
      </w:r>
      <w:r w:rsidR="00141EA0">
        <w:t xml:space="preserve">Figure </w:t>
      </w:r>
      <w:r w:rsidR="00141EA0">
        <w:rPr>
          <w:noProof/>
        </w:rPr>
        <w:t>6</w:t>
      </w:r>
      <w:r w:rsidR="00F310E0">
        <w:fldChar w:fldCharType="end"/>
      </w:r>
      <w:r w:rsidR="00F310E0">
        <w:t>)</w:t>
      </w:r>
      <w:r w:rsidR="00945E37">
        <w:t xml:space="preserve"> </w:t>
      </w:r>
      <w:r w:rsidR="00F310E0">
        <w:t xml:space="preserve">were done to hasten workflow setup times and to improve robotic reliability. </w:t>
      </w:r>
    </w:p>
    <w:p w14:paraId="2608BC67" w14:textId="77777777" w:rsidR="0091340A" w:rsidRDefault="002507AC" w:rsidP="0091340A">
      <w:pPr>
        <w:keepNext/>
        <w:ind w:left="720" w:hanging="720"/>
      </w:pPr>
      <w:r>
        <w:rPr>
          <w:noProof/>
        </w:rPr>
        <w:lastRenderedPageBreak/>
        <w:drawing>
          <wp:inline distT="0" distB="0" distL="0" distR="0" wp14:anchorId="6D510E00" wp14:editId="1D89E7CB">
            <wp:extent cx="5722619" cy="567485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2619" cy="5674851"/>
                    </a:xfrm>
                    <a:prstGeom prst="rect">
                      <a:avLst/>
                    </a:prstGeom>
                  </pic:spPr>
                </pic:pic>
              </a:graphicData>
            </a:graphic>
          </wp:inline>
        </w:drawing>
      </w:r>
    </w:p>
    <w:p w14:paraId="79CFF486" w14:textId="08035613" w:rsidR="00735F51" w:rsidRDefault="0091340A" w:rsidP="00735F51">
      <w:pPr>
        <w:pStyle w:val="Caption"/>
      </w:pPr>
      <w:bookmarkStart w:id="428" w:name="_Ref169092263"/>
      <w:r>
        <w:t xml:space="preserve">Figure </w:t>
      </w:r>
      <w:fldSimple w:instr=" SEQ Figure \* ARABIC ">
        <w:r w:rsidR="00141EA0">
          <w:rPr>
            <w:noProof/>
          </w:rPr>
          <w:t>6</w:t>
        </w:r>
      </w:fldSimple>
      <w:bookmarkEnd w:id="428"/>
      <w:r>
        <w:t>: Modifications done to the platform</w:t>
      </w:r>
      <w:r w:rsidR="003E58E2">
        <w:t xml:space="preserve"> along with required tests</w:t>
      </w:r>
      <w:r>
        <w:t>. These include developing a new NMR rack which is compatible in both ChemSpeed and NMR platforms, a spacer to ensure compatibility between ChemSpeed and shaker rack, an MS spacer so that LCMS racks can be used in the ChemSpeed platform, a computer with internet connection connected to the ChemSpeed</w:t>
      </w:r>
      <w:r w:rsidR="00FA1FBB">
        <w:t xml:space="preserve">, </w:t>
      </w:r>
      <w:r>
        <w:t>labelling of shaker rack areas to their corresponding reagents</w:t>
      </w:r>
      <w:r w:rsidR="00FA1FBB">
        <w:t xml:space="preserve">, </w:t>
      </w:r>
      <w:r w:rsidR="00732668">
        <w:t xml:space="preserve">and </w:t>
      </w:r>
      <w:r w:rsidR="00FA1FBB">
        <w:t xml:space="preserve">testing reagent solubilities in acetonitrile </w:t>
      </w:r>
      <w:r w:rsidR="00732668">
        <w:t xml:space="preserve">and / </w:t>
      </w:r>
      <w:r w:rsidR="00FA1FBB">
        <w:t>or dichloromethane</w:t>
      </w:r>
      <w:r>
        <w:t>.</w:t>
      </w:r>
      <w:r w:rsidR="00F12DD2">
        <w:t xml:space="preserve"> </w:t>
      </w:r>
      <w:r w:rsidR="001823B0">
        <w:t>Pictures in yellow show</w:t>
      </w:r>
      <w:r w:rsidR="00193AFC">
        <w:t>:</w:t>
      </w:r>
      <w:r w:rsidR="001823B0">
        <w:t xml:space="preserve"> the inhouse developed and built NMR rack (top left)</w:t>
      </w:r>
      <w:r w:rsidR="00193AFC">
        <w:t>;</w:t>
      </w:r>
      <w:r w:rsidR="001823B0">
        <w:t xml:space="preserve"> the 3D printed NMR rack adapter (top right)</w:t>
      </w:r>
      <w:r w:rsidR="00193AFC">
        <w:t>;</w:t>
      </w:r>
      <w:r w:rsidR="001823B0">
        <w:t xml:space="preserve"> the NMR rack </w:t>
      </w:r>
      <w:r w:rsidR="00FA1FBB">
        <w:t xml:space="preserve">and adapter </w:t>
      </w:r>
      <w:r w:rsidR="001823B0">
        <w:t>in the ChemSpeed platform (bottom left)</w:t>
      </w:r>
      <w:r w:rsidR="00193AFC">
        <w:t>;</w:t>
      </w:r>
      <w:r w:rsidR="001823B0">
        <w:t xml:space="preserve"> </w:t>
      </w:r>
      <w:r w:rsidR="00732668">
        <w:t xml:space="preserve">and </w:t>
      </w:r>
      <w:r w:rsidR="001823B0">
        <w:t>the NMR rack in the NMR machine (bottom right)</w:t>
      </w:r>
      <w:r w:rsidR="00732668">
        <w:t>.</w:t>
      </w:r>
      <w:r w:rsidR="001823B0">
        <w:t xml:space="preserve"> Pictures in Green show the gap between the shaker rack and the ChemSpeed rack support (top left)</w:t>
      </w:r>
      <w:r w:rsidR="00193AFC">
        <w:t>;</w:t>
      </w:r>
      <w:r w:rsidR="001823B0">
        <w:t xml:space="preserve"> the 3D printed spacer (top right)</w:t>
      </w:r>
      <w:r w:rsidR="00193AFC">
        <w:t>;</w:t>
      </w:r>
      <w:r w:rsidR="001823B0">
        <w:t xml:space="preserve"> and the spacer wedged between shaker rack and support (bottom left).</w:t>
      </w:r>
      <w:r w:rsidR="003F49D1">
        <w:t xml:space="preserve"> Pictures in red show</w:t>
      </w:r>
      <w:r w:rsidR="00193AFC">
        <w:t>:</w:t>
      </w:r>
      <w:r w:rsidR="003F49D1">
        <w:t xml:space="preserve"> the LCMS spacer (top left)</w:t>
      </w:r>
      <w:r w:rsidR="00193AFC">
        <w:t>;</w:t>
      </w:r>
      <w:r w:rsidR="003F49D1">
        <w:t xml:space="preserve"> the</w:t>
      </w:r>
      <w:r w:rsidR="000C5336">
        <w:t xml:space="preserve"> LCMS rack stacked on the space</w:t>
      </w:r>
      <w:r w:rsidR="00FA1FBB">
        <w:t>r</w:t>
      </w:r>
      <w:r w:rsidR="000C5336">
        <w:t xml:space="preserve"> next to the original ChemSpeed LCMS rack</w:t>
      </w:r>
      <w:r w:rsidR="003F49D1">
        <w:t xml:space="preserve"> (top right)</w:t>
      </w:r>
      <w:r w:rsidR="00193AFC">
        <w:t>;</w:t>
      </w:r>
      <w:r w:rsidR="003F49D1">
        <w:t xml:space="preserve"> the spacer and LCMS rack in the ChemSpeed (bottom left)</w:t>
      </w:r>
      <w:r w:rsidR="00193AFC">
        <w:t>;</w:t>
      </w:r>
      <w:r w:rsidR="003F49D1">
        <w:t xml:space="preserve"> and the LCMS rack in the LCMS machine (bottom right). Pictures in blue show</w:t>
      </w:r>
      <w:r w:rsidR="00193AFC">
        <w:t>:</w:t>
      </w:r>
      <w:r w:rsidR="003F49D1">
        <w:t xml:space="preserve"> the external p</w:t>
      </w:r>
      <w:r w:rsidR="000E6474">
        <w:t>c</w:t>
      </w:r>
      <w:r w:rsidR="003F49D1">
        <w:t xml:space="preserve"> connected to the ChemSpeed (top left)</w:t>
      </w:r>
      <w:r w:rsidR="00193AFC">
        <w:t>;</w:t>
      </w:r>
      <w:r w:rsidR="003F49D1">
        <w:t xml:space="preserve"> the labelled areas in the shaker rack (top right)</w:t>
      </w:r>
      <w:r w:rsidR="00193AFC">
        <w:t xml:space="preserve">; </w:t>
      </w:r>
      <w:r w:rsidR="00FA1FBB">
        <w:t>some of</w:t>
      </w:r>
      <w:r w:rsidR="003F49D1">
        <w:t xml:space="preserve"> the corresponding labelled reagents (bottom left)</w:t>
      </w:r>
      <w:r w:rsidR="00193AFC">
        <w:t>;</w:t>
      </w:r>
      <w:r w:rsidR="00065991">
        <w:t xml:space="preserve"> and </w:t>
      </w:r>
      <w:r w:rsidR="00FA1FBB">
        <w:t xml:space="preserve">some </w:t>
      </w:r>
      <w:r w:rsidR="00065991">
        <w:t>reagent solubility test (bottom right).</w:t>
      </w:r>
      <w:r w:rsidR="00CC3B7F">
        <w:t xml:space="preserve"> </w:t>
      </w:r>
    </w:p>
    <w:p w14:paraId="38640017" w14:textId="011DCCA7" w:rsidR="00AD1027" w:rsidRDefault="00AD1027" w:rsidP="00735F51">
      <w:r>
        <w:t>The ChemSpeed platform is controlled by an old computer running windows 7 with no internet connection. To be able to run the scheduling programme, an internet connection for cross platform communication along with an updated version of windows</w:t>
      </w:r>
      <w:r w:rsidR="001E1414">
        <w:t xml:space="preserve"> </w:t>
      </w:r>
      <w:ins w:id="429" w:author="Ayme, Jean-François" w:date="2024-06-28T17:51:00Z">
        <w:r w:rsidR="005957D3">
          <w:t>wa</w:t>
        </w:r>
      </w:ins>
      <w:del w:id="430" w:author="Ayme, Jean-François" w:date="2024-06-28T17:51:00Z">
        <w:r w:rsidR="001E1414" w:rsidDel="005957D3">
          <w:delText>i</w:delText>
        </w:r>
      </w:del>
      <w:r w:rsidR="001E1414">
        <w:t>s</w:t>
      </w:r>
      <w:r>
        <w:t xml:space="preserve"> required. This was </w:t>
      </w:r>
      <w:del w:id="431" w:author="Ayme, Jean-François" w:date="2024-06-28T17:51:00Z">
        <w:r w:rsidDel="005957D3">
          <w:delText xml:space="preserve">fixed </w:delText>
        </w:r>
      </w:del>
      <w:ins w:id="432" w:author="Ayme, Jean-François" w:date="2024-06-28T17:51:00Z">
        <w:r w:rsidR="005957D3">
          <w:t xml:space="preserve">addressed </w:t>
        </w:r>
      </w:ins>
      <w:r>
        <w:t xml:space="preserve">by adding an external </w:t>
      </w:r>
      <w:r w:rsidR="001E1414">
        <w:t>pc</w:t>
      </w:r>
      <w:r>
        <w:t>, and creating a local network with</w:t>
      </w:r>
      <w:r w:rsidR="0060412D">
        <w:t xml:space="preserve"> the</w:t>
      </w:r>
      <w:r>
        <w:t xml:space="preserve"> ChemSpeed pc. </w:t>
      </w:r>
    </w:p>
    <w:p w14:paraId="095B04E4" w14:textId="68568B16" w:rsidR="00AD1027" w:rsidRDefault="005957D3" w:rsidP="00735F51">
      <w:ins w:id="433" w:author="Ayme, Jean-François" w:date="2024-06-28T17:51:00Z">
        <w:r w:rsidRPr="005957D3">
          <w:rPr>
            <w:vertAlign w:val="superscript"/>
            <w:rPrChange w:id="434" w:author="Ayme, Jean-François" w:date="2024-06-28T17:51:00Z">
              <w:rPr/>
            </w:rPrChange>
          </w:rPr>
          <w:t>1</w:t>
        </w:r>
        <w:r>
          <w:t xml:space="preserve">H </w:t>
        </w:r>
      </w:ins>
      <w:r w:rsidR="00AD1027">
        <w:t xml:space="preserve">NMR </w:t>
      </w:r>
      <w:ins w:id="435" w:author="Ayme, Jean-François" w:date="2024-06-28T17:51:00Z">
        <w:r>
          <w:t xml:space="preserve">spectroscopy </w:t>
        </w:r>
      </w:ins>
      <w:r w:rsidR="00AD1027">
        <w:t>is used to analys</w:t>
      </w:r>
      <w:r w:rsidR="00912344">
        <w:t>e</w:t>
      </w:r>
      <w:r w:rsidR="00AD1027">
        <w:t xml:space="preserve"> </w:t>
      </w:r>
      <w:ins w:id="436" w:author="Ayme, Jean-François" w:date="2024-06-28T17:52:00Z">
        <w:r>
          <w:t xml:space="preserve">the </w:t>
        </w:r>
      </w:ins>
      <w:r w:rsidR="00AD1027">
        <w:t>reactions. Therefore</w:t>
      </w:r>
      <w:r w:rsidR="00573288">
        <w:t>,</w:t>
      </w:r>
      <w:r w:rsidR="00AD1027">
        <w:t xml:space="preserve"> an NMR sample rack </w:t>
      </w:r>
      <w:del w:id="437" w:author="Ayme, Jean-François" w:date="2024-06-28T17:52:00Z">
        <w:r w:rsidR="00AD1027" w:rsidDel="005957D3">
          <w:delText xml:space="preserve">which is </w:delText>
        </w:r>
      </w:del>
      <w:r w:rsidR="00573288">
        <w:t xml:space="preserve">compatible with both </w:t>
      </w:r>
      <w:del w:id="438" w:author="Ayme, Jean-François" w:date="2024-06-28T17:52:00Z">
        <w:r w:rsidR="00573288" w:rsidDel="005957D3">
          <w:delText xml:space="preserve">NMR </w:delText>
        </w:r>
      </w:del>
      <w:ins w:id="439" w:author="Ayme, Jean-François" w:date="2024-06-28T17:52:00Z">
        <w:r>
          <w:t xml:space="preserve">our benchtop NMR </w:t>
        </w:r>
      </w:ins>
      <w:r w:rsidR="00573288">
        <w:t xml:space="preserve">and </w:t>
      </w:r>
      <w:ins w:id="440" w:author="Ayme, Jean-François" w:date="2024-06-28T17:52:00Z">
        <w:r>
          <w:t xml:space="preserve">our </w:t>
        </w:r>
      </w:ins>
      <w:r w:rsidR="00573288">
        <w:t>ChemSpeed platforms was developed and built from in house 3D printed parts, and in house cut aluminium sheets</w:t>
      </w:r>
      <w:r w:rsidR="009E61D5">
        <w:t xml:space="preserve"> (</w:t>
      </w:r>
      <w:r w:rsidR="009E61D5">
        <w:fldChar w:fldCharType="begin"/>
      </w:r>
      <w:r w:rsidR="009E61D5">
        <w:instrText xml:space="preserve"> REF _Ref169092263 \h </w:instrText>
      </w:r>
      <w:r w:rsidR="009E61D5">
        <w:fldChar w:fldCharType="separate"/>
      </w:r>
      <w:r w:rsidR="00141EA0">
        <w:t xml:space="preserve">Figure </w:t>
      </w:r>
      <w:r w:rsidR="00141EA0">
        <w:rPr>
          <w:noProof/>
        </w:rPr>
        <w:t>6</w:t>
      </w:r>
      <w:r w:rsidR="009E61D5">
        <w:fldChar w:fldCharType="end"/>
      </w:r>
      <w:r w:rsidR="009E61D5">
        <w:t>)</w:t>
      </w:r>
      <w:r w:rsidR="00573288">
        <w:t xml:space="preserve">. Furthermore, </w:t>
      </w:r>
      <w:del w:id="441" w:author="Ayme, Jean-François" w:date="2024-06-28T17:53:00Z">
        <w:r w:rsidR="00573288" w:rsidDel="005957D3">
          <w:delText xml:space="preserve">samples </w:delText>
        </w:r>
      </w:del>
      <w:ins w:id="442" w:author="Ayme, Jean-François" w:date="2024-06-28T17:53:00Z">
        <w:r>
          <w:t xml:space="preserve">aliquot of the reaction mixture </w:t>
        </w:r>
      </w:ins>
      <w:r w:rsidR="00573288">
        <w:t xml:space="preserve">will be </w:t>
      </w:r>
      <w:r w:rsidR="00912344">
        <w:t>dispensed</w:t>
      </w:r>
      <w:r w:rsidR="00573288">
        <w:t xml:space="preserve"> via a hole in the </w:t>
      </w:r>
      <w:ins w:id="443" w:author="Ayme, Jean-François" w:date="2024-06-28T17:53:00Z">
        <w:r>
          <w:t xml:space="preserve">cap of the </w:t>
        </w:r>
      </w:ins>
      <w:r w:rsidR="00573288">
        <w:t xml:space="preserve">NMR tubes </w:t>
      </w:r>
      <w:del w:id="444" w:author="Ayme, Jean-François" w:date="2024-06-28T17:53:00Z">
        <w:r w:rsidR="00573288" w:rsidDel="005957D3">
          <w:delText xml:space="preserve">via </w:delText>
        </w:r>
      </w:del>
      <w:ins w:id="445" w:author="Ayme, Jean-François" w:date="2024-06-28T17:53:00Z">
        <w:r>
          <w:t xml:space="preserve">using </w:t>
        </w:r>
      </w:ins>
      <w:r w:rsidR="00573288">
        <w:t xml:space="preserve">the ChemSpeed liquid handler </w:t>
      </w:r>
      <w:ins w:id="446" w:author="Ayme, Jean-François" w:date="2024-06-28T17:53:00Z">
        <w:r>
          <w:t xml:space="preserve">needle and </w:t>
        </w:r>
      </w:ins>
      <w:r w:rsidR="00573288">
        <w:t xml:space="preserve">syringe. This requires extremely </w:t>
      </w:r>
      <w:ins w:id="447" w:author="Ayme, Jean-François" w:date="2024-06-28T17:54:00Z">
        <w:r>
          <w:t xml:space="preserve">precision on the position of both the NMR tubes and the </w:t>
        </w:r>
        <w:proofErr w:type="spellStart"/>
        <w:r>
          <w:t>Chemspeed</w:t>
        </w:r>
        <w:proofErr w:type="spellEnd"/>
        <w:r>
          <w:t xml:space="preserve"> needle, also less than 1 mm </w:t>
        </w:r>
      </w:ins>
      <w:del w:id="448" w:author="Ayme, Jean-François" w:date="2024-06-28T17:54:00Z">
        <w:r w:rsidR="00573288" w:rsidDel="005957D3">
          <w:delText xml:space="preserve">tight </w:delText>
        </w:r>
      </w:del>
      <w:r w:rsidR="00573288">
        <w:t>tolerance</w:t>
      </w:r>
      <w:ins w:id="449" w:author="Ayme, Jean-François" w:date="2024-06-28T17:55:00Z">
        <w:r>
          <w:t xml:space="preserve"> is allowed </w:t>
        </w:r>
      </w:ins>
      <w:del w:id="450" w:author="Ayme, Jean-François" w:date="2024-06-28T17:55:00Z">
        <w:r w:rsidR="00573288" w:rsidDel="005957D3">
          <w:delText xml:space="preserve">s for </w:delText>
        </w:r>
      </w:del>
      <w:ins w:id="451" w:author="Ayme, Jean-François" w:date="2024-06-28T17:55:00Z">
        <w:r>
          <w:t xml:space="preserve">for </w:t>
        </w:r>
      </w:ins>
      <w:r w:rsidR="00573288">
        <w:t>the workflow to be reliable</w:t>
      </w:r>
      <w:ins w:id="452" w:author="Ayme, Jean-François" w:date="2024-06-28T17:55:00Z">
        <w:r>
          <w:t xml:space="preserve"> from one run to the next</w:t>
        </w:r>
      </w:ins>
      <w:r w:rsidR="00573288">
        <w:t>.</w:t>
      </w:r>
      <w:del w:id="453" w:author="Ayme, Jean-François" w:date="2024-06-28T17:55:00Z">
        <w:r w:rsidR="00573288" w:rsidDel="005957D3">
          <w:delText xml:space="preserve"> Hence, a new NMR rack adapter for the ChemSpeed was designed</w:delText>
        </w:r>
        <w:r w:rsidR="000B372D" w:rsidDel="005957D3">
          <w:delText xml:space="preserve"> and 3D printed</w:delText>
        </w:r>
        <w:r w:rsidR="009E61D5" w:rsidDel="005957D3">
          <w:delText xml:space="preserve"> (</w:delText>
        </w:r>
        <w:r w:rsidR="009E61D5" w:rsidDel="005957D3">
          <w:fldChar w:fldCharType="begin"/>
        </w:r>
        <w:r w:rsidR="009E61D5" w:rsidDel="005957D3">
          <w:delInstrText xml:space="preserve"> REF _Ref169092263 \h </w:delInstrText>
        </w:r>
        <w:r w:rsidR="009E61D5" w:rsidDel="005957D3">
          <w:fldChar w:fldCharType="separate"/>
        </w:r>
        <w:r w:rsidR="00141EA0" w:rsidDel="005957D3">
          <w:delText xml:space="preserve">Figure </w:delText>
        </w:r>
        <w:r w:rsidR="00141EA0" w:rsidDel="005957D3">
          <w:rPr>
            <w:noProof/>
          </w:rPr>
          <w:delText>6</w:delText>
        </w:r>
        <w:r w:rsidR="009E61D5" w:rsidDel="005957D3">
          <w:fldChar w:fldCharType="end"/>
        </w:r>
        <w:r w:rsidR="009E61D5" w:rsidDel="005957D3">
          <w:delText>)</w:delText>
        </w:r>
      </w:del>
      <w:r w:rsidR="00573288">
        <w:t>. This new design holds</w:t>
      </w:r>
      <w:r w:rsidR="00912344">
        <w:t xml:space="preserve"> NMR</w:t>
      </w:r>
      <w:r w:rsidR="00573288">
        <w:t xml:space="preserve"> racks from the top,</w:t>
      </w:r>
      <w:del w:id="454" w:author="Ayme, Jean-François" w:date="2024-06-28T17:56:00Z">
        <w:r w:rsidR="00573288" w:rsidDel="005957D3">
          <w:delText xml:space="preserve"> much like the NMR machine</w:delText>
        </w:r>
      </w:del>
      <w:r w:rsidR="00573288">
        <w:t xml:space="preserve">, reducing the degrees of freedom between the ChemSpeed rack </w:t>
      </w:r>
      <w:r w:rsidR="00C4647A">
        <w:t xml:space="preserve">support </w:t>
      </w:r>
      <w:r w:rsidR="00573288">
        <w:t>and the NMR tube hole.</w:t>
      </w:r>
      <w:r w:rsidR="000B372D">
        <w:t xml:space="preserve"> Tests were done to ensure tight </w:t>
      </w:r>
      <w:r w:rsidR="000B372D">
        <w:lastRenderedPageBreak/>
        <w:t>fit tolerances</w:t>
      </w:r>
      <w:r w:rsidR="00573288">
        <w:t xml:space="preserve"> </w:t>
      </w:r>
      <w:r w:rsidR="00E141F3">
        <w:t xml:space="preserve">between </w:t>
      </w:r>
      <w:r w:rsidR="000B372D">
        <w:t xml:space="preserve">ChemSpeed rack support, NMR rack adapter and NMR racks. </w:t>
      </w:r>
      <w:r w:rsidR="00367FD8">
        <w:t>These modifications allowed for the reliable automated dispensing of samples to NMR tubes.</w:t>
      </w:r>
    </w:p>
    <w:p w14:paraId="08F1EE02" w14:textId="7F134AF8" w:rsidR="00367FD8" w:rsidRDefault="00367FD8" w:rsidP="00735F51">
      <w:r>
        <w:t xml:space="preserve">To reduce setup times, an LCMS spacer </w:t>
      </w:r>
      <w:r w:rsidR="00D76045">
        <w:t xml:space="preserve">was designed and 3D printed. The original ChemSpeed LCMS </w:t>
      </w:r>
      <w:ins w:id="455" w:author="Ayme, Jean-François" w:date="2024-06-28T18:00:00Z">
        <w:r w:rsidR="003020E9">
          <w:t xml:space="preserve">vial </w:t>
        </w:r>
      </w:ins>
      <w:r w:rsidR="00D76045">
        <w:t xml:space="preserve">rack is incompatible with </w:t>
      </w:r>
      <w:del w:id="456" w:author="Ayme, Jean-François" w:date="2024-06-28T17:58:00Z">
        <w:r w:rsidR="00D76045" w:rsidDel="003020E9">
          <w:delText xml:space="preserve">the LCMS </w:delText>
        </w:r>
      </w:del>
      <w:ins w:id="457" w:author="Ayme, Jean-François" w:date="2024-06-28T17:58:00Z">
        <w:r w:rsidR="003020E9">
          <w:t>our mass spectrometer</w:t>
        </w:r>
      </w:ins>
      <w:ins w:id="458" w:author="Ayme, Jean-François" w:date="2024-06-28T17:59:00Z">
        <w:r w:rsidR="003020E9">
          <w:t>.</w:t>
        </w:r>
      </w:ins>
      <w:ins w:id="459" w:author="Ayme, Jean-François" w:date="2024-06-28T17:58:00Z">
        <w:r w:rsidR="003020E9">
          <w:t xml:space="preserve"> </w:t>
        </w:r>
      </w:ins>
      <w:del w:id="460" w:author="Ayme, Jean-François" w:date="2024-06-28T17:58:00Z">
        <w:r w:rsidR="00D76045" w:rsidDel="003020E9">
          <w:delText xml:space="preserve">machine, </w:delText>
        </w:r>
      </w:del>
      <w:ins w:id="461" w:author="Ayme, Jean-François" w:date="2024-06-28T17:59:00Z">
        <w:r w:rsidR="003020E9">
          <w:t>T</w:t>
        </w:r>
      </w:ins>
      <w:del w:id="462" w:author="Ayme, Jean-François" w:date="2024-06-28T17:59:00Z">
        <w:r w:rsidR="00D76045" w:rsidDel="003020E9">
          <w:delText>t</w:delText>
        </w:r>
      </w:del>
      <w:r w:rsidR="00D76045">
        <w:t xml:space="preserve">o mitigate this, a standard LCMS </w:t>
      </w:r>
      <w:ins w:id="463" w:author="Ayme, Jean-François" w:date="2024-06-28T18:01:00Z">
        <w:r w:rsidR="003020E9">
          <w:t xml:space="preserve">vial </w:t>
        </w:r>
      </w:ins>
      <w:r w:rsidR="00D76045">
        <w:t xml:space="preserve">rack </w:t>
      </w:r>
      <w:ins w:id="464" w:author="Ayme, Jean-François" w:date="2024-06-28T17:59:00Z">
        <w:r w:rsidR="003020E9">
          <w:t xml:space="preserve">compatible with our spectrometer </w:t>
        </w:r>
      </w:ins>
      <w:del w:id="465" w:author="Ayme, Jean-François" w:date="2024-06-28T17:59:00Z">
        <w:r w:rsidR="00D76045" w:rsidDel="003020E9">
          <w:delText xml:space="preserve">is </w:delText>
        </w:r>
      </w:del>
      <w:ins w:id="466" w:author="Ayme, Jean-François" w:date="2024-06-28T17:59:00Z">
        <w:r w:rsidR="003020E9">
          <w:t xml:space="preserve">was </w:t>
        </w:r>
      </w:ins>
      <w:r w:rsidR="00D76045">
        <w:t xml:space="preserve">used in conjunction with </w:t>
      </w:r>
      <w:del w:id="467" w:author="Ayme, Jean-François" w:date="2024-06-28T17:59:00Z">
        <w:r w:rsidR="00D76045" w:rsidDel="003020E9">
          <w:delText xml:space="preserve">the </w:delText>
        </w:r>
      </w:del>
      <w:ins w:id="468" w:author="Ayme, Jean-François" w:date="2024-06-28T17:59:00Z">
        <w:r w:rsidR="003020E9">
          <w:t xml:space="preserve">a </w:t>
        </w:r>
      </w:ins>
      <w:del w:id="469" w:author="Ayme, Jean-François" w:date="2024-06-28T18:01:00Z">
        <w:r w:rsidR="00D76045" w:rsidDel="003020E9">
          <w:delText xml:space="preserve">designed </w:delText>
        </w:r>
      </w:del>
      <w:ins w:id="470" w:author="Ayme, Jean-François" w:date="2024-06-28T18:01:00Z">
        <w:r w:rsidR="003020E9">
          <w:t xml:space="preserve">custom made </w:t>
        </w:r>
      </w:ins>
      <w:r w:rsidR="00D76045">
        <w:t>spacer</w:t>
      </w:r>
      <w:r w:rsidR="009E61D5">
        <w:t xml:space="preserve"> </w:t>
      </w:r>
      <w:ins w:id="471" w:author="Ayme, Jean-François" w:date="2024-06-28T17:59:00Z">
        <w:r w:rsidR="003020E9">
          <w:t xml:space="preserve">to fit the requirement of the </w:t>
        </w:r>
        <w:proofErr w:type="spellStart"/>
        <w:r w:rsidR="003020E9">
          <w:t>Chemspe</w:t>
        </w:r>
      </w:ins>
      <w:ins w:id="472" w:author="Ayme, Jean-François" w:date="2024-06-28T18:00:00Z">
        <w:r w:rsidR="003020E9">
          <w:t>ed</w:t>
        </w:r>
        <w:proofErr w:type="spellEnd"/>
        <w:r w:rsidR="003020E9">
          <w:t xml:space="preserve"> </w:t>
        </w:r>
        <w:proofErr w:type="gramStart"/>
        <w:r w:rsidR="003020E9">
          <w:t>platform</w:t>
        </w:r>
      </w:ins>
      <w:r w:rsidR="009E61D5">
        <w:t>(</w:t>
      </w:r>
      <w:proofErr w:type="gramEnd"/>
      <w:r w:rsidR="009E61D5">
        <w:fldChar w:fldCharType="begin"/>
      </w:r>
      <w:r w:rsidR="009E61D5">
        <w:instrText xml:space="preserve"> REF _Ref169092263 \h </w:instrText>
      </w:r>
      <w:r w:rsidR="009E61D5">
        <w:fldChar w:fldCharType="separate"/>
      </w:r>
      <w:r w:rsidR="00141EA0">
        <w:t xml:space="preserve">Figure </w:t>
      </w:r>
      <w:r w:rsidR="00141EA0">
        <w:rPr>
          <w:noProof/>
        </w:rPr>
        <w:t>6</w:t>
      </w:r>
      <w:r w:rsidR="009E61D5">
        <w:fldChar w:fldCharType="end"/>
      </w:r>
      <w:r w:rsidR="009E61D5">
        <w:t>)</w:t>
      </w:r>
      <w:r w:rsidR="00D76045">
        <w:t xml:space="preserve">. </w:t>
      </w:r>
      <w:del w:id="473" w:author="Ayme, Jean-François" w:date="2024-06-28T18:00:00Z">
        <w:r w:rsidR="00D76045" w:rsidDel="003020E9">
          <w:delText>Therefore,</w:delText>
        </w:r>
      </w:del>
      <w:ins w:id="474" w:author="Ayme, Jean-François" w:date="2024-06-28T18:00:00Z">
        <w:r w:rsidR="003020E9">
          <w:t>Following this modification,</w:t>
        </w:r>
      </w:ins>
      <w:r w:rsidR="00D76045">
        <w:t xml:space="preserve"> </w:t>
      </w:r>
      <w:del w:id="475" w:author="Ayme, Jean-François" w:date="2024-06-28T18:00:00Z">
        <w:r w:rsidR="00D76045" w:rsidDel="003020E9">
          <w:delText xml:space="preserve">for </w:delText>
        </w:r>
      </w:del>
      <w:ins w:id="476" w:author="Ayme, Jean-François" w:date="2024-06-28T18:00:00Z">
        <w:r w:rsidR="003020E9">
          <w:t xml:space="preserve">during </w:t>
        </w:r>
      </w:ins>
      <w:r w:rsidR="00D76045">
        <w:t xml:space="preserve">a run, LCMS vials do not have to be transferred between </w:t>
      </w:r>
      <w:ins w:id="477" w:author="Ayme, Jean-François" w:date="2024-06-28T18:00:00Z">
        <w:r w:rsidR="003020E9">
          <w:t xml:space="preserve">two different LCMS vial </w:t>
        </w:r>
      </w:ins>
      <w:r w:rsidR="00D76045">
        <w:t>racks and the standard rack can be directly taken</w:t>
      </w:r>
      <w:r w:rsidR="00A410EE">
        <w:t xml:space="preserve"> </w:t>
      </w:r>
      <w:r w:rsidR="00840B2E">
        <w:t xml:space="preserve">from the </w:t>
      </w:r>
      <w:r w:rsidR="00A410EE">
        <w:t>ChemSpeed</w:t>
      </w:r>
      <w:r w:rsidR="00D76045">
        <w:t xml:space="preserve"> to the LCMS machine to run MS experiments.</w:t>
      </w:r>
    </w:p>
    <w:p w14:paraId="11D61751" w14:textId="1669B76D" w:rsidR="00B83F62" w:rsidRDefault="00D37984" w:rsidP="00735F51">
      <w:del w:id="478" w:author="Ayme, Jean-François" w:date="2024-06-28T18:01:00Z">
        <w:r w:rsidDel="005C58B3">
          <w:delText>Moreover,</w:delText>
        </w:r>
        <w:r w:rsidR="00D76045" w:rsidDel="005C58B3">
          <w:delText xml:space="preserve"> t</w:delText>
        </w:r>
      </w:del>
      <w:ins w:id="479" w:author="Ayme, Jean-François" w:date="2024-06-28T18:01:00Z">
        <w:r w:rsidR="005C58B3">
          <w:t>T</w:t>
        </w:r>
      </w:ins>
      <w:r w:rsidR="00D76045">
        <w:t>o fully dissolve reagents in</w:t>
      </w:r>
      <w:r w:rsidR="00840B2E">
        <w:t xml:space="preserve"> solvents</w:t>
      </w:r>
      <w:r w:rsidR="00D76045">
        <w:t xml:space="preserve">, two shaker racks were taken from </w:t>
      </w:r>
      <w:del w:id="480" w:author="Ayme, Jean-François" w:date="2024-06-28T18:02:00Z">
        <w:r w:rsidR="00D76045" w:rsidDel="005C58B3">
          <w:delText xml:space="preserve">another </w:delText>
        </w:r>
      </w:del>
      <w:proofErr w:type="spellStart"/>
      <w:ins w:id="481" w:author="Ayme, Jean-François" w:date="2024-06-28T18:02:00Z">
        <w:r w:rsidR="005C58B3">
          <w:t>C</w:t>
        </w:r>
      </w:ins>
      <w:ins w:id="482" w:author="Ayme, Jean-François" w:date="2024-06-28T18:01:00Z">
        <w:r w:rsidR="005C58B3">
          <w:t>he</w:t>
        </w:r>
      </w:ins>
      <w:ins w:id="483" w:author="Ayme, Jean-François" w:date="2024-06-28T18:02:00Z">
        <w:r w:rsidR="005C58B3">
          <w:t>mspeed</w:t>
        </w:r>
        <w:proofErr w:type="spellEnd"/>
        <w:r w:rsidR="005C58B3">
          <w:t xml:space="preserve"> ISYNTH platforms </w:t>
        </w:r>
      </w:ins>
      <w:del w:id="484" w:author="Ayme, Jean-François" w:date="2024-06-28T18:02:00Z">
        <w:r w:rsidR="00D76045" w:rsidDel="005C58B3">
          <w:delText xml:space="preserve">platform </w:delText>
        </w:r>
      </w:del>
      <w:r w:rsidR="00D76045">
        <w:t xml:space="preserve">and </w:t>
      </w:r>
      <w:del w:id="485" w:author="Ayme, Jean-François" w:date="2024-06-28T18:02:00Z">
        <w:r w:rsidR="00D76045" w:rsidDel="005C58B3">
          <w:delText xml:space="preserve">added </w:delText>
        </w:r>
      </w:del>
      <w:ins w:id="486" w:author="Ayme, Jean-François" w:date="2024-06-28T18:02:00Z">
        <w:r w:rsidR="005C58B3">
          <w:t>retrofitted to the SWING platform used b</w:t>
        </w:r>
      </w:ins>
      <w:ins w:id="487" w:author="Ayme, Jean-François" w:date="2024-06-28T18:03:00Z">
        <w:r w:rsidR="005C58B3">
          <w:t xml:space="preserve">y our workflow, thus </w:t>
        </w:r>
      </w:ins>
      <w:del w:id="488" w:author="Ayme, Jean-François" w:date="2024-06-28T18:03:00Z">
        <w:r w:rsidR="00D76045" w:rsidDel="005C58B3">
          <w:delText xml:space="preserve">to the setup </w:delText>
        </w:r>
      </w:del>
      <w:r w:rsidR="00D76045">
        <w:t xml:space="preserve">allowing for </w:t>
      </w:r>
      <w:r w:rsidR="009F4E26">
        <w:t xml:space="preserve">vial </w:t>
      </w:r>
      <w:r w:rsidR="00D76045">
        <w:t xml:space="preserve">agitation. To make the racks </w:t>
      </w:r>
      <w:r w:rsidR="0089359F">
        <w:t xml:space="preserve">ChemSpeed Swing </w:t>
      </w:r>
      <w:r w:rsidR="00D76045">
        <w:t xml:space="preserve">compatible, spacers that fit between the shaker rack and the </w:t>
      </w:r>
      <w:r w:rsidR="0089359F">
        <w:t xml:space="preserve">rack </w:t>
      </w:r>
      <w:r w:rsidR="00D76045">
        <w:t>support</w:t>
      </w:r>
      <w:r w:rsidR="0089359F">
        <w:t xml:space="preserve"> </w:t>
      </w:r>
      <w:ins w:id="489" w:author="Ayme, Jean-François" w:date="2024-06-28T18:03:00Z">
        <w:r w:rsidR="005C58B3">
          <w:t xml:space="preserve">of the SWING </w:t>
        </w:r>
      </w:ins>
      <w:r w:rsidR="00D76045">
        <w:t>were designed and 3D printed</w:t>
      </w:r>
      <w:r w:rsidR="009E61D5">
        <w:t xml:space="preserve"> (</w:t>
      </w:r>
      <w:r w:rsidR="009E61D5">
        <w:fldChar w:fldCharType="begin"/>
      </w:r>
      <w:r w:rsidR="009E61D5">
        <w:instrText xml:space="preserve"> REF _Ref169092263 \h </w:instrText>
      </w:r>
      <w:r w:rsidR="009E61D5">
        <w:fldChar w:fldCharType="separate"/>
      </w:r>
      <w:r w:rsidR="00141EA0">
        <w:t xml:space="preserve">Figure </w:t>
      </w:r>
      <w:r w:rsidR="00141EA0">
        <w:rPr>
          <w:noProof/>
        </w:rPr>
        <w:t>6</w:t>
      </w:r>
      <w:r w:rsidR="009E61D5">
        <w:fldChar w:fldCharType="end"/>
      </w:r>
      <w:r w:rsidR="009E61D5">
        <w:t>)</w:t>
      </w:r>
      <w:r w:rsidR="00D76045">
        <w:t xml:space="preserve">. Spacers keep the shaker racks held to the support rack </w:t>
      </w:r>
      <w:r w:rsidR="00466892">
        <w:t>removing</w:t>
      </w:r>
      <w:r w:rsidR="00D76045">
        <w:t xml:space="preserve"> the need to recalibrate shaker vial locations after reach run.</w:t>
      </w:r>
    </w:p>
    <w:p w14:paraId="61E0070C" w14:textId="735C6C6F" w:rsidR="00065991" w:rsidRDefault="00E9141C" w:rsidP="00735F51">
      <w:commentRangeStart w:id="490"/>
      <w:commentRangeStart w:id="491"/>
      <w:r>
        <w:t>Since reagents have different solubilities, solubility test</w:t>
      </w:r>
      <w:r w:rsidR="00442D1A">
        <w:t xml:space="preserve">s </w:t>
      </w:r>
      <w:r w:rsidR="00B75579">
        <w:t xml:space="preserve">with acetonitrile and dichloromethane </w:t>
      </w:r>
      <w:r w:rsidR="00442D1A">
        <w:t>were carried out</w:t>
      </w:r>
      <w:r w:rsidR="00B75579">
        <w:t xml:space="preserve"> at different ratios</w:t>
      </w:r>
      <w:r w:rsidR="00442D1A">
        <w:t>. Acetonitrile and dichloromethane were selected as solvents</w:t>
      </w:r>
      <w:r w:rsidR="00FE0138">
        <w:t xml:space="preserve"> because</w:t>
      </w:r>
      <w:r w:rsidR="00442D1A">
        <w:t xml:space="preserve"> the bench top NMR is capable of supressing their NMR peaks, and their peak positions have minimal overlap with reagent </w:t>
      </w:r>
      <w:ins w:id="492" w:author="Ayme, Jean-François" w:date="2024-06-28T18:06:00Z">
        <w:r w:rsidR="0068359B">
          <w:t xml:space="preserve">and products </w:t>
        </w:r>
      </w:ins>
      <w:r w:rsidR="00442D1A">
        <w:t>peaks.</w:t>
      </w:r>
      <w:r w:rsidR="00570862">
        <w:t xml:space="preserve"> </w:t>
      </w:r>
      <w:r w:rsidR="00442D1A">
        <w:t>Different ratios were chosen to ensure maximal solubility and prevents any reagents from crashing out during robotic handling.</w:t>
      </w:r>
      <w:r w:rsidR="00570862">
        <w:t xml:space="preserve"> Solubility testing, therefore, played an important role for robotic </w:t>
      </w:r>
      <w:r w:rsidR="00FE0138">
        <w:t xml:space="preserve">chemical </w:t>
      </w:r>
      <w:r w:rsidR="00570862">
        <w:t xml:space="preserve">handling and </w:t>
      </w:r>
      <w:r w:rsidR="00BF0DA1">
        <w:t xml:space="preserve">clean </w:t>
      </w:r>
      <w:r w:rsidR="00570862">
        <w:t>spectra acquisition.</w:t>
      </w:r>
      <w:commentRangeEnd w:id="490"/>
      <w:r w:rsidR="0068359B">
        <w:rPr>
          <w:rStyle w:val="CommentReference"/>
          <w:kern w:val="2"/>
          <w14:ligatures w14:val="standardContextual"/>
        </w:rPr>
        <w:commentReference w:id="490"/>
      </w:r>
      <w:commentRangeEnd w:id="491"/>
      <w:r w:rsidR="0068359B">
        <w:rPr>
          <w:rStyle w:val="CommentReference"/>
          <w:kern w:val="2"/>
          <w14:ligatures w14:val="standardContextual"/>
        </w:rPr>
        <w:commentReference w:id="491"/>
      </w:r>
    </w:p>
    <w:p w14:paraId="567D06C4" w14:textId="11916536" w:rsidR="003924A4" w:rsidRDefault="00D37984" w:rsidP="003924A4">
      <w:r>
        <w:t xml:space="preserve">Lastly </w:t>
      </w:r>
      <w:r w:rsidR="00F601CB">
        <w:t xml:space="preserve">the workflow was unable to automate solid dispensing as this is still an </w:t>
      </w:r>
      <w:commentRangeStart w:id="493"/>
      <w:del w:id="494" w:author="Ayme, Jean-François" w:date="2024-06-28T18:08:00Z">
        <w:r w:rsidR="00F601CB" w:rsidDel="0068359B">
          <w:delText xml:space="preserve">unsolved </w:delText>
        </w:r>
      </w:del>
      <w:commentRangeEnd w:id="493"/>
      <w:r w:rsidR="0068359B">
        <w:rPr>
          <w:rStyle w:val="CommentReference"/>
          <w:kern w:val="2"/>
          <w14:ligatures w14:val="standardContextual"/>
        </w:rPr>
        <w:commentReference w:id="493"/>
      </w:r>
      <w:ins w:id="495" w:author="Ayme, Jean-François" w:date="2024-06-28T18:08:00Z">
        <w:r w:rsidR="0068359B">
          <w:t xml:space="preserve">hard and inefficient </w:t>
        </w:r>
      </w:ins>
      <w:del w:id="496" w:author="Ayme, Jean-François" w:date="2024-06-28T18:08:00Z">
        <w:r w:rsidR="00F601CB" w:rsidDel="0068359B">
          <w:delText>problem in chemistry</w:delText>
        </w:r>
      </w:del>
      <w:ins w:id="497" w:author="Ayme, Jean-François" w:date="2024-06-28T18:08:00Z">
        <w:r w:rsidR="0068359B">
          <w:t>task to perform in automation</w:t>
        </w:r>
      </w:ins>
      <w:r w:rsidR="00F601CB">
        <w:t xml:space="preserve">. This requires the chemist to </w:t>
      </w:r>
      <w:ins w:id="498" w:author="Ayme, Jean-François" w:date="2024-06-28T18:09:00Z">
        <w:r w:rsidR="0068359B">
          <w:t xml:space="preserve">manually </w:t>
        </w:r>
      </w:ins>
      <w:r w:rsidR="00F601CB">
        <w:t xml:space="preserve">load </w:t>
      </w:r>
      <w:ins w:id="499" w:author="Ayme, Jean-François" w:date="2024-06-28T18:09:00Z">
        <w:r w:rsidR="0068359B">
          <w:t xml:space="preserve">solid in vials at the start of each </w:t>
        </w:r>
      </w:ins>
      <w:ins w:id="500" w:author="Ayme, Jean-François" w:date="2024-06-28T18:10:00Z">
        <w:r w:rsidR="0068359B">
          <w:t>instantiation</w:t>
        </w:r>
      </w:ins>
      <w:ins w:id="501" w:author="Ayme, Jean-François" w:date="2024-06-28T18:09:00Z">
        <w:r w:rsidR="0068359B">
          <w:t xml:space="preserve"> of </w:t>
        </w:r>
      </w:ins>
      <w:ins w:id="502" w:author="Ayme, Jean-François" w:date="2024-06-28T18:10:00Z">
        <w:r w:rsidR="0068359B">
          <w:t>the workflow.</w:t>
        </w:r>
      </w:ins>
      <w:del w:id="503" w:author="Ayme, Jean-François" w:date="2024-06-28T18:10:00Z">
        <w:r w:rsidR="00F601CB" w:rsidDel="0068359B">
          <w:delText>charged vials into the platform</w:delText>
        </w:r>
      </w:del>
      <w:r w:rsidR="00F601CB">
        <w:t xml:space="preserve">. </w:t>
      </w:r>
      <w:proofErr w:type="spellStart"/>
      <w:ins w:id="504" w:author="Ayme, Jean-François" w:date="2024-06-28T18:10:00Z">
        <w:r w:rsidR="0068359B">
          <w:t>As</w:t>
        </w:r>
      </w:ins>
      <w:del w:id="505" w:author="Ayme, Jean-François" w:date="2024-06-28T18:10:00Z">
        <w:r w:rsidR="00F601CB" w:rsidDel="0068359B">
          <w:delText>O</w:delText>
        </w:r>
      </w:del>
      <w:ins w:id="506" w:author="Ayme, Jean-François" w:date="2024-06-28T18:10:00Z">
        <w:r w:rsidR="0068359B">
          <w:t>o</w:t>
        </w:r>
      </w:ins>
      <w:r w:rsidR="00F601CB">
        <w:t>ften</w:t>
      </w:r>
      <w:proofErr w:type="spellEnd"/>
      <w:r w:rsidR="00F601CB">
        <w:t xml:space="preserve">, 10 or more reagents </w:t>
      </w:r>
      <w:r w:rsidR="00B26AFD">
        <w:t>must be</w:t>
      </w:r>
      <w:r w:rsidR="00F601CB">
        <w:t xml:space="preserve"> loaded for reach run</w:t>
      </w:r>
      <w:ins w:id="507" w:author="Ayme, Jean-François" w:date="2024-06-28T18:10:00Z">
        <w:r w:rsidR="0068359B">
          <w:t>,</w:t>
        </w:r>
      </w:ins>
      <w:del w:id="508" w:author="Ayme, Jean-François" w:date="2024-06-28T18:10:00Z">
        <w:r w:rsidR="00F601CB" w:rsidDel="0068359B">
          <w:delText>.</w:delText>
        </w:r>
      </w:del>
      <w:r w:rsidR="00F601CB">
        <w:t xml:space="preserve"> </w:t>
      </w:r>
      <w:ins w:id="509" w:author="Ayme, Jean-François" w:date="2024-06-28T18:10:00Z">
        <w:r w:rsidR="0068359B">
          <w:t>h</w:t>
        </w:r>
      </w:ins>
      <w:del w:id="510" w:author="Ayme, Jean-François" w:date="2024-06-28T18:10:00Z">
        <w:r w:rsidR="00F601CB" w:rsidDel="0068359B">
          <w:delText>H</w:delText>
        </w:r>
      </w:del>
      <w:r w:rsidR="00F601CB">
        <w:t xml:space="preserve">aving a labelled zone to quickly identify where </w:t>
      </w:r>
      <w:del w:id="511" w:author="Ayme, Jean-François" w:date="2024-06-28T18:10:00Z">
        <w:r w:rsidR="00F601CB" w:rsidDel="0068359B">
          <w:delText xml:space="preserve">charged </w:delText>
        </w:r>
      </w:del>
      <w:ins w:id="512" w:author="Ayme, Jean-François" w:date="2024-06-28T18:10:00Z">
        <w:r w:rsidR="0068359B">
          <w:t xml:space="preserve">each reagent </w:t>
        </w:r>
      </w:ins>
      <w:r w:rsidR="00F601CB">
        <w:t>vial</w:t>
      </w:r>
      <w:ins w:id="513" w:author="Ayme, Jean-François" w:date="2024-06-28T18:10:00Z">
        <w:r w:rsidR="0068359B">
          <w:t xml:space="preserve"> needs to be placed on the deck of the </w:t>
        </w:r>
      </w:ins>
      <w:ins w:id="514" w:author="Ayme, Jean-François" w:date="2024-06-28T18:11:00Z">
        <w:r w:rsidR="0068359B">
          <w:t>SWING platform</w:t>
        </w:r>
      </w:ins>
      <w:del w:id="515" w:author="Ayme, Jean-François" w:date="2024-06-28T18:10:00Z">
        <w:r w:rsidR="00F601CB" w:rsidDel="0068359B">
          <w:delText>s</w:delText>
        </w:r>
      </w:del>
      <w:del w:id="516" w:author="Ayme, Jean-François" w:date="2024-06-28T18:11:00Z">
        <w:r w:rsidR="00F601CB" w:rsidDel="0068359B">
          <w:delText xml:space="preserve"> belong</w:delText>
        </w:r>
      </w:del>
      <w:r w:rsidR="00B26AFD">
        <w:t>,</w:t>
      </w:r>
      <w:r w:rsidR="00F601CB">
        <w:t xml:space="preserve"> cuts down set up times and reduces human error. </w:t>
      </w:r>
      <w:r w:rsidR="00410A26">
        <w:t>Hence, the shaker racks were numerated based on reagent IDs</w:t>
      </w:r>
      <w:r w:rsidR="009E61D5">
        <w:t xml:space="preserve"> (</w:t>
      </w:r>
      <w:r w:rsidR="009E61D5">
        <w:fldChar w:fldCharType="begin"/>
      </w:r>
      <w:r w:rsidR="009E61D5">
        <w:instrText xml:space="preserve"> REF _Ref169092263 \h </w:instrText>
      </w:r>
      <w:r w:rsidR="009E61D5">
        <w:fldChar w:fldCharType="separate"/>
      </w:r>
      <w:r w:rsidR="00141EA0">
        <w:t xml:space="preserve">Figure </w:t>
      </w:r>
      <w:r w:rsidR="00141EA0">
        <w:rPr>
          <w:noProof/>
        </w:rPr>
        <w:t>6</w:t>
      </w:r>
      <w:r w:rsidR="009E61D5">
        <w:fldChar w:fldCharType="end"/>
      </w:r>
      <w:r w:rsidR="009E61D5">
        <w:t>)</w:t>
      </w:r>
      <w:r w:rsidR="00410A26">
        <w:t>.</w:t>
      </w:r>
    </w:p>
    <w:p w14:paraId="3B5A32E9" w14:textId="51FE4105" w:rsidR="003924A4" w:rsidRDefault="00DA5925" w:rsidP="003924A4">
      <w:r>
        <w:t xml:space="preserve">With the </w:t>
      </w:r>
      <w:r w:rsidR="00FE0138">
        <w:t xml:space="preserve">tests and </w:t>
      </w:r>
      <w:r>
        <w:t>physical modifications in place, a programme that takes the chemical space, schedules reactions in batches and communicates between LCMS, NMR and synthesis platforms is needed</w:t>
      </w:r>
      <w:r w:rsidR="00B746CA">
        <w:t xml:space="preserve">. </w:t>
      </w:r>
      <w:r>
        <w:t xml:space="preserve">This programme was written in python </w:t>
      </w:r>
      <w:r w:rsidR="000E6474">
        <w:t xml:space="preserve">and is run on </w:t>
      </w:r>
      <w:r w:rsidR="00B26AFD">
        <w:t>the</w:t>
      </w:r>
      <w:r w:rsidR="000E6474">
        <w:t xml:space="preserve"> external pc (</w:t>
      </w:r>
      <w:r w:rsidR="000E6474">
        <w:fldChar w:fldCharType="begin"/>
      </w:r>
      <w:r w:rsidR="000E6474">
        <w:instrText xml:space="preserve"> REF _Ref169092263 \h </w:instrText>
      </w:r>
      <w:r w:rsidR="000E6474">
        <w:fldChar w:fldCharType="separate"/>
      </w:r>
      <w:r w:rsidR="00141EA0">
        <w:t xml:space="preserve">Figure </w:t>
      </w:r>
      <w:r w:rsidR="00141EA0">
        <w:rPr>
          <w:noProof/>
        </w:rPr>
        <w:t>6</w:t>
      </w:r>
      <w:r w:rsidR="000E6474">
        <w:fldChar w:fldCharType="end"/>
      </w:r>
      <w:r w:rsidR="000E6474">
        <w:t xml:space="preserve">) </w:t>
      </w:r>
      <w:r>
        <w:t>and its functionality is shown</w:t>
      </w:r>
      <w:r w:rsidR="00B746CA">
        <w:t xml:space="preserve"> in</w:t>
      </w:r>
      <w:r>
        <w:t xml:space="preserve"> </w:t>
      </w:r>
      <w:r w:rsidR="00B746CA">
        <w:fldChar w:fldCharType="begin"/>
      </w:r>
      <w:r w:rsidR="00B746CA">
        <w:instrText xml:space="preserve"> REF _Ref169163065 \h </w:instrText>
      </w:r>
      <w:r w:rsidR="00B746CA">
        <w:fldChar w:fldCharType="separate"/>
      </w:r>
      <w:r w:rsidR="00141EA0">
        <w:t xml:space="preserve">Figure </w:t>
      </w:r>
      <w:r w:rsidR="00141EA0">
        <w:rPr>
          <w:noProof/>
        </w:rPr>
        <w:t>7</w:t>
      </w:r>
      <w:r w:rsidR="00B746CA">
        <w:fldChar w:fldCharType="end"/>
      </w:r>
      <w:r w:rsidR="00B746CA">
        <w:t>.</w:t>
      </w:r>
    </w:p>
    <w:p w14:paraId="72FB181B" w14:textId="25C96CA8" w:rsidR="00DA5925" w:rsidRDefault="00DA5925" w:rsidP="00DA5925">
      <w:pPr>
        <w:keepNext/>
      </w:pPr>
      <w:r>
        <w:rPr>
          <w:noProof/>
        </w:rPr>
        <w:lastRenderedPageBreak/>
        <w:drawing>
          <wp:inline distT="0" distB="0" distL="0" distR="0" wp14:anchorId="07456AEB" wp14:editId="7BE1C7B3">
            <wp:extent cx="6547082" cy="85627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547082" cy="8562780"/>
                    </a:xfrm>
                    <a:prstGeom prst="rect">
                      <a:avLst/>
                    </a:prstGeom>
                    <a:noFill/>
                    <a:ln>
                      <a:noFill/>
                    </a:ln>
                  </pic:spPr>
                </pic:pic>
              </a:graphicData>
            </a:graphic>
          </wp:inline>
        </w:drawing>
      </w:r>
    </w:p>
    <w:p w14:paraId="1AE0027A" w14:textId="0DA1E458" w:rsidR="00882931" w:rsidRDefault="00DA5925" w:rsidP="009108DC">
      <w:pPr>
        <w:pStyle w:val="Caption"/>
      </w:pPr>
      <w:bookmarkStart w:id="517" w:name="_Ref169163065"/>
      <w:r>
        <w:t xml:space="preserve">Figure </w:t>
      </w:r>
      <w:fldSimple w:instr=" SEQ Figure \* ARABIC ">
        <w:r w:rsidR="00141EA0">
          <w:rPr>
            <w:noProof/>
          </w:rPr>
          <w:t>7</w:t>
        </w:r>
      </w:fldSimple>
      <w:bookmarkEnd w:id="517"/>
      <w:r>
        <w:t>: The logic and organisation of the</w:t>
      </w:r>
      <w:r w:rsidR="009108DC">
        <w:t xml:space="preserve"> synthesis program which is responsible for scheduling reactions for synthesis and analysis on ChemSpeed, NMR and MS platforms. The program takes in the chemical space</w:t>
      </w:r>
      <w:r w:rsidR="00D146E4">
        <w:t>,</w:t>
      </w:r>
      <w:r w:rsidR="009108DC">
        <w:t xml:space="preserve"> sorts it</w:t>
      </w:r>
      <w:r w:rsidR="00D146E4">
        <w:t>,</w:t>
      </w:r>
      <w:r w:rsidR="009108DC">
        <w:t xml:space="preserve"> divides it up into batches and adds </w:t>
      </w:r>
      <w:r w:rsidR="00CE7BE9">
        <w:t xml:space="preserve">a </w:t>
      </w:r>
      <w:r w:rsidR="009108DC">
        <w:t>standard reaction for each batch to give</w:t>
      </w:r>
      <w:r w:rsidR="00D146E4">
        <w:t>,</w:t>
      </w:r>
      <w:r w:rsidR="009108DC">
        <w:t xml:space="preserve"> the batch space. Batches are then extracted from the batch space depending on batch count. The batch then </w:t>
      </w:r>
      <w:r w:rsidR="00882D35">
        <w:t xml:space="preserve">generates a csv of all the reagent masses required to make up the reactions in the </w:t>
      </w:r>
      <w:r w:rsidR="00D146E4">
        <w:t>run</w:t>
      </w:r>
      <w:r w:rsidR="00882D35">
        <w:t xml:space="preserve">. This csv is read and filled </w:t>
      </w:r>
      <w:r w:rsidR="00D146E4">
        <w:t xml:space="preserve">by </w:t>
      </w:r>
      <w:r w:rsidR="00882D35">
        <w:t>a chemist and</w:t>
      </w:r>
      <w:r w:rsidR="00D146E4">
        <w:t xml:space="preserve"> then,</w:t>
      </w:r>
      <w:r w:rsidR="00882D35">
        <w:t xml:space="preserve"> checked by the program to creat</w:t>
      </w:r>
      <w:r w:rsidR="00D146E4">
        <w:t>e</w:t>
      </w:r>
      <w:r w:rsidR="00882D35">
        <w:t xml:space="preserve"> updated batches. The updated batches are then stored in logs, generate Stock, </w:t>
      </w:r>
      <w:r w:rsidR="00BE2F29">
        <w:t>Sample,</w:t>
      </w:r>
      <w:r w:rsidR="00882D35">
        <w:t xml:space="preserve"> MS CSVs and </w:t>
      </w:r>
      <w:proofErr w:type="gramStart"/>
      <w:r w:rsidR="00CE7BE9">
        <w:t>a</w:t>
      </w:r>
      <w:proofErr w:type="gramEnd"/>
      <w:r w:rsidR="00CE7BE9">
        <w:t xml:space="preserve"> </w:t>
      </w:r>
      <w:r w:rsidR="00882D35">
        <w:t xml:space="preserve">NMR Json. The CSVs and Jason </w:t>
      </w:r>
      <w:r w:rsidR="00CE7BE9">
        <w:t xml:space="preserve">files </w:t>
      </w:r>
      <w:r w:rsidR="00882D35">
        <w:t xml:space="preserve">are then sent to their respective platforms. </w:t>
      </w:r>
      <w:r w:rsidR="007618D8">
        <w:t xml:space="preserve">It is possible to retake failed reactions, by </w:t>
      </w:r>
      <w:r w:rsidR="00CE7BE9">
        <w:t>re-</w:t>
      </w:r>
      <w:r w:rsidR="00D146E4">
        <w:t>writing</w:t>
      </w:r>
      <w:r w:rsidR="007618D8">
        <w:t xml:space="preserve"> them to the batch space.</w:t>
      </w:r>
    </w:p>
    <w:p w14:paraId="19A49072" w14:textId="03B30093" w:rsidR="00267853" w:rsidRDefault="007618D8" w:rsidP="007618D8">
      <w:r>
        <w:lastRenderedPageBreak/>
        <w:t xml:space="preserve">The program initially takes in the chemical space generated previously, and sorts it based on </w:t>
      </w:r>
      <w:r w:rsidR="00D65EC4">
        <w:t xml:space="preserve">reaction price and reagents. </w:t>
      </w:r>
      <w:ins w:id="518" w:author="Ayme, Jean-François" w:date="2024-06-28T18:12:00Z">
        <w:r w:rsidR="00DB6F54">
          <w:t xml:space="preserve">When in their development phase, </w:t>
        </w:r>
      </w:ins>
      <w:del w:id="519" w:author="Ayme, Jean-François" w:date="2024-06-28T18:12:00Z">
        <w:r w:rsidR="00D65EC4" w:rsidDel="00DB6F54">
          <w:delText xml:space="preserve">The </w:delText>
        </w:r>
      </w:del>
      <w:ins w:id="520" w:author="Ayme, Jean-François" w:date="2024-06-28T18:12:00Z">
        <w:r w:rsidR="00DB6F54">
          <w:t xml:space="preserve">automated </w:t>
        </w:r>
      </w:ins>
      <w:r w:rsidR="00D65EC4">
        <w:t>workflow</w:t>
      </w:r>
      <w:ins w:id="521" w:author="Ayme, Jean-François" w:date="2024-06-28T18:12:00Z">
        <w:r w:rsidR="00DB6F54">
          <w:t>s</w:t>
        </w:r>
      </w:ins>
      <w:r w:rsidR="00D65EC4">
        <w:t xml:space="preserve"> </w:t>
      </w:r>
      <w:del w:id="522" w:author="Ayme, Jean-François" w:date="2024-06-28T18:12:00Z">
        <w:r w:rsidR="00D65EC4" w:rsidDel="00DB6F54">
          <w:delText xml:space="preserve">is </w:delText>
        </w:r>
      </w:del>
      <w:ins w:id="523" w:author="Ayme, Jean-François" w:date="2024-06-28T18:12:00Z">
        <w:r w:rsidR="00DB6F54">
          <w:t xml:space="preserve">are </w:t>
        </w:r>
      </w:ins>
      <w:r w:rsidR="00D65EC4">
        <w:t>plagued with errors</w:t>
      </w:r>
      <w:del w:id="524" w:author="Ayme, Jean-François" w:date="2024-06-28T18:12:00Z">
        <w:r w:rsidR="00D65EC4" w:rsidDel="00DB6F54">
          <w:delText xml:space="preserve"> once first set up</w:delText>
        </w:r>
      </w:del>
      <w:r w:rsidR="00D65EC4">
        <w:t>. Hence the first few batches typically fail</w:t>
      </w:r>
      <w:ins w:id="525" w:author="Ayme, Jean-François" w:date="2024-06-28T18:12:00Z">
        <w:r w:rsidR="00DB6F54">
          <w:t xml:space="preserve"> and need to be repeated several </w:t>
        </w:r>
        <w:proofErr w:type="gramStart"/>
        <w:r w:rsidR="00DB6F54">
          <w:t>time</w:t>
        </w:r>
        <w:proofErr w:type="gramEnd"/>
        <w:r w:rsidR="00DB6F54">
          <w:t xml:space="preserve"> until the automated set up is </w:t>
        </w:r>
      </w:ins>
      <w:ins w:id="526" w:author="Ayme, Jean-François" w:date="2024-06-28T18:13:00Z">
        <w:r w:rsidR="00DB6F54">
          <w:t>stabilized</w:t>
        </w:r>
      </w:ins>
      <w:r w:rsidR="00D65EC4">
        <w:t>.</w:t>
      </w:r>
      <w:r w:rsidR="00F55A6C">
        <w:t xml:space="preserve"> </w:t>
      </w:r>
      <w:commentRangeStart w:id="527"/>
      <w:del w:id="528" w:author="Ayme, Jean-François" w:date="2024-06-28T18:13:00Z">
        <w:r w:rsidR="00F55A6C" w:rsidDel="00DB6F54">
          <w:delText>When a batch or reaction fails, these can be easily retaken by the programme</w:delText>
        </w:r>
        <w:commentRangeEnd w:id="527"/>
        <w:r w:rsidR="00DB6F54" w:rsidDel="00DB6F54">
          <w:rPr>
            <w:rStyle w:val="CommentReference"/>
            <w:kern w:val="2"/>
            <w14:ligatures w14:val="standardContextual"/>
          </w:rPr>
          <w:commentReference w:id="527"/>
        </w:r>
        <w:r w:rsidR="00F55A6C" w:rsidDel="00DB6F54">
          <w:delText>.</w:delText>
        </w:r>
        <w:r w:rsidR="00D65EC4" w:rsidDel="00DB6F54">
          <w:delText xml:space="preserve"> </w:delText>
        </w:r>
      </w:del>
      <w:r w:rsidR="00D65EC4">
        <w:t>The sorting algorithm is therefore responsible for selecting the cheapest reaction first</w:t>
      </w:r>
      <w:r w:rsidR="00DD4A42">
        <w:t>,</w:t>
      </w:r>
      <w:r w:rsidR="00D65EC4">
        <w:t xml:space="preserve"> to minimise expenses. Additionally, </w:t>
      </w:r>
      <w:del w:id="529" w:author="Ayme, Jean-François" w:date="2024-06-28T18:14:00Z">
        <w:r w:rsidR="00D65EC4" w:rsidDel="00DB6F54">
          <w:delText xml:space="preserve">the </w:delText>
        </w:r>
      </w:del>
      <w:ins w:id="530" w:author="Ayme, Jean-François" w:date="2024-06-28T18:14:00Z">
        <w:r w:rsidR="00DB6F54">
          <w:t xml:space="preserve">our </w:t>
        </w:r>
      </w:ins>
      <w:r w:rsidR="00D65EC4">
        <w:t xml:space="preserve">ChemSpeed </w:t>
      </w:r>
      <w:ins w:id="531" w:author="Ayme, Jean-François" w:date="2024-06-28T18:14:00Z">
        <w:r w:rsidR="00DB6F54">
          <w:t xml:space="preserve">SWING </w:t>
        </w:r>
      </w:ins>
      <w:r w:rsidR="00D65EC4">
        <w:t>platform is incapable of handling solids and is limited to handling 48 reactions at once</w:t>
      </w:r>
      <w:ins w:id="532" w:author="Ayme, Jean-François" w:date="2024-06-28T18:14:00Z">
        <w:r w:rsidR="00DB6F54">
          <w:t xml:space="preserve"> with our current setup</w:t>
        </w:r>
      </w:ins>
      <w:r w:rsidR="00D65EC4">
        <w:t xml:space="preserve">. This requires the workflow to be broken down into 16 batches each of which requires the chemist to weigh out reagents. Therefore, the sorting algorithm also selects batch reactions </w:t>
      </w:r>
      <w:r w:rsidR="001C69F9">
        <w:t xml:space="preserve">to </w:t>
      </w:r>
      <w:r w:rsidR="00D65EC4">
        <w:t>minimise the number of reagents the chemist has to weigh</w:t>
      </w:r>
      <w:r w:rsidR="00DD4A42">
        <w:t xml:space="preserve"> </w:t>
      </w:r>
      <w:del w:id="533" w:author="Ayme, Jean-François" w:date="2024-06-28T18:14:00Z">
        <w:r w:rsidR="00DD4A42" w:rsidDel="00DB6F54">
          <w:delText xml:space="preserve">in </w:delText>
        </w:r>
      </w:del>
      <w:ins w:id="534" w:author="Ayme, Jean-François" w:date="2024-06-28T18:14:00Z">
        <w:r w:rsidR="00DB6F54">
          <w:t xml:space="preserve">per </w:t>
        </w:r>
      </w:ins>
      <w:del w:id="535" w:author="Ayme, Jean-François" w:date="2024-06-28T18:14:00Z">
        <w:r w:rsidR="00DD4A42" w:rsidDel="00DB6F54">
          <w:delText>a</w:delText>
        </w:r>
      </w:del>
      <w:r w:rsidR="00DD4A42">
        <w:t xml:space="preserve"> run</w:t>
      </w:r>
      <w:r w:rsidR="00D65EC4">
        <w:t xml:space="preserve">. </w:t>
      </w:r>
      <w:r w:rsidR="003B2C81">
        <w:t>Consequently, sorting the chemical space reduces expenses and chemist physical efforts.</w:t>
      </w:r>
    </w:p>
    <w:p w14:paraId="0214AA89" w14:textId="630AC6C6" w:rsidR="00420467" w:rsidRDefault="00267853" w:rsidP="007618D8">
      <w:r>
        <w:t xml:space="preserve">The sorted </w:t>
      </w:r>
      <w:r w:rsidR="007F4C14">
        <w:t xml:space="preserve">chemical </w:t>
      </w:r>
      <w:r>
        <w:t xml:space="preserve">space is then divided into batches of 47 </w:t>
      </w:r>
      <w:r w:rsidR="007F4C14">
        <w:t xml:space="preserve">along with an added </w:t>
      </w:r>
      <w:r>
        <w:t xml:space="preserve">standard reaction to generate the batch space. The standard reaction allows the chemist to quickly check if reaction </w:t>
      </w:r>
      <w:r w:rsidR="00336A7A">
        <w:t xml:space="preserve">parameters </w:t>
      </w:r>
      <w:r>
        <w:t xml:space="preserve">and machinery conditions were </w:t>
      </w:r>
      <w:r w:rsidR="00336A7A">
        <w:t xml:space="preserve">kept consistent between runs. The standard reaction is selected based on a successful reaction </w:t>
      </w:r>
      <w:ins w:id="536" w:author="Ayme, Jean-François" w:date="2024-06-28T18:15:00Z">
        <w:r w:rsidR="00E57337">
          <w:t>identif</w:t>
        </w:r>
      </w:ins>
      <w:ins w:id="537" w:author="Ayme, Jean-François" w:date="2024-06-28T18:16:00Z">
        <w:r w:rsidR="00E57337">
          <w:t xml:space="preserve">ied manually and having a </w:t>
        </w:r>
      </w:ins>
      <w:del w:id="538" w:author="Ayme, Jean-François" w:date="2024-06-28T18:16:00Z">
        <w:r w:rsidR="00336A7A" w:rsidDel="00E57337">
          <w:delText xml:space="preserve">with a </w:delText>
        </w:r>
      </w:del>
      <w:r w:rsidR="00336A7A">
        <w:t xml:space="preserve">clean </w:t>
      </w:r>
      <w:ins w:id="539" w:author="Ayme, Jean-François" w:date="2024-06-28T18:16:00Z">
        <w:r w:rsidR="00E57337">
          <w:t xml:space="preserve">and clear </w:t>
        </w:r>
      </w:ins>
      <w:r w:rsidR="00336A7A">
        <w:t>spectrum, allowing quick NMR interpretation for both the chemist and workflow. The standard reaction used was reaction 2</w:t>
      </w:r>
      <w:r w:rsidR="002F424D">
        <w:t>4</w:t>
      </w:r>
      <w:r w:rsidR="00336A7A">
        <w:t xml:space="preserve"> which is a combination of </w:t>
      </w:r>
      <w:commentRangeStart w:id="540"/>
      <w:r w:rsidR="00336A7A">
        <w:t>iron, reagent 3</w:t>
      </w:r>
      <w:r w:rsidR="00336A7A" w:rsidRPr="00336A7A">
        <w:t>,</w:t>
      </w:r>
      <w:r w:rsidR="00336A7A">
        <w:t xml:space="preserve"> and reagent 17.</w:t>
      </w:r>
      <w:r w:rsidR="007F4C14">
        <w:t xml:space="preserve"> Therefore</w:t>
      </w:r>
      <w:r w:rsidR="00B929AE">
        <w:t>,</w:t>
      </w:r>
      <w:r w:rsidR="007F4C14">
        <w:t xml:space="preserve"> standard reactions play the </w:t>
      </w:r>
      <w:r w:rsidR="008B3937">
        <w:t>role</w:t>
      </w:r>
      <w:r w:rsidR="007F4C14">
        <w:t xml:space="preserve"> of quality control.</w:t>
      </w:r>
      <w:commentRangeEnd w:id="540"/>
      <w:r w:rsidR="00E57337">
        <w:rPr>
          <w:rStyle w:val="CommentReference"/>
          <w:kern w:val="2"/>
          <w14:ligatures w14:val="standardContextual"/>
        </w:rPr>
        <w:commentReference w:id="540"/>
      </w:r>
    </w:p>
    <w:p w14:paraId="69146647" w14:textId="671A9F18" w:rsidR="003644A4" w:rsidRDefault="003644A4" w:rsidP="007618D8">
      <w:r>
        <w:t xml:space="preserve">Batches are then extracted </w:t>
      </w:r>
      <w:del w:id="541" w:author="Ayme, Jean-François" w:date="2024-06-28T18:18:00Z">
        <w:r w:rsidDel="00E57337">
          <w:delText xml:space="preserve">by </w:delText>
        </w:r>
      </w:del>
      <w:ins w:id="542" w:author="Ayme, Jean-François" w:date="2024-06-28T18:18:00Z">
        <w:r w:rsidR="00E57337">
          <w:t xml:space="preserve">from </w:t>
        </w:r>
      </w:ins>
      <w:r>
        <w:t xml:space="preserve">the </w:t>
      </w:r>
      <w:ins w:id="543" w:author="Ayme, Jean-François" w:date="2024-06-28T18:18:00Z">
        <w:r w:rsidR="00E57337">
          <w:t xml:space="preserve">general </w:t>
        </w:r>
      </w:ins>
      <w:r>
        <w:t xml:space="preserve">batch space depending on </w:t>
      </w:r>
      <w:del w:id="544" w:author="Ayme, Jean-François" w:date="2024-06-28T18:18:00Z">
        <w:r w:rsidDel="00E57337">
          <w:delText xml:space="preserve">the </w:delText>
        </w:r>
      </w:del>
      <w:ins w:id="545" w:author="Ayme, Jean-François" w:date="2024-06-28T18:18:00Z">
        <w:r w:rsidR="00E57337">
          <w:t>a “</w:t>
        </w:r>
      </w:ins>
      <w:r>
        <w:t>batch count</w:t>
      </w:r>
      <w:ins w:id="546" w:author="Ayme, Jean-François" w:date="2024-06-28T18:18:00Z">
        <w:r w:rsidR="00E57337">
          <w:t>” (</w:t>
        </w:r>
        <w:commentRangeStart w:id="547"/>
        <w:r w:rsidR="00E57337">
          <w:t>corresponding to the l</w:t>
        </w:r>
      </w:ins>
      <w:ins w:id="548" w:author="Ayme, Jean-François" w:date="2024-06-28T18:19:00Z">
        <w:r w:rsidR="00E57337">
          <w:t>atest batch that has been successfully run +1</w:t>
        </w:r>
        <w:commentRangeEnd w:id="547"/>
        <w:r w:rsidR="00E57337">
          <w:rPr>
            <w:rStyle w:val="CommentReference"/>
            <w:kern w:val="2"/>
            <w14:ligatures w14:val="standardContextual"/>
          </w:rPr>
          <w:commentReference w:id="547"/>
        </w:r>
        <w:r w:rsidR="00E57337">
          <w:t>)</w:t>
        </w:r>
      </w:ins>
      <w:r>
        <w:t>.</w:t>
      </w:r>
      <w:r w:rsidR="001C351F">
        <w:t xml:space="preserve"> For example, a batch count of 3 extracts batch 3 from the batch space.</w:t>
      </w:r>
      <w:r>
        <w:t xml:space="preserve"> Batch count starts at count 0 and ends at count 15. The count is updated by the program only once the Stock CSV, Batch CSV, MS CSV and NMR Jason have been generated.</w:t>
      </w:r>
    </w:p>
    <w:p w14:paraId="4B1D9607" w14:textId="0B4D7117" w:rsidR="009A262E" w:rsidRDefault="00420467" w:rsidP="007618D8">
      <w:r>
        <w:t xml:space="preserve">As mentioned previously, the synthesis platform is incapable of solid dispensing. Hence, the </w:t>
      </w:r>
      <w:r w:rsidR="003644A4">
        <w:t xml:space="preserve">extracted </w:t>
      </w:r>
      <w:r>
        <w:t>batch</w:t>
      </w:r>
      <w:r w:rsidR="005B2E38">
        <w:t>,</w:t>
      </w:r>
      <w:r>
        <w:t xml:space="preserve"> generates a csv </w:t>
      </w:r>
      <w:r w:rsidR="003644A4">
        <w:t xml:space="preserve">of reagent masses for the </w:t>
      </w:r>
      <w:commentRangeStart w:id="549"/>
      <w:r w:rsidR="003644A4">
        <w:t>chemist to weigh. The chemist then adds the</w:t>
      </w:r>
      <w:r w:rsidR="00C555B0">
        <w:t xml:space="preserve"> masses of the</w:t>
      </w:r>
      <w:r w:rsidR="003644A4">
        <w:t xml:space="preserve"> weighed reagents into the csv to be read by the program</w:t>
      </w:r>
      <w:r w:rsidR="00C555B0">
        <w:t>. The weighed masses and synthesis platform then</w:t>
      </w:r>
      <w:r w:rsidR="003644A4">
        <w:t xml:space="preserve"> </w:t>
      </w:r>
      <w:r w:rsidR="00C555B0">
        <w:t>undergo</w:t>
      </w:r>
      <w:r w:rsidR="003644A4">
        <w:t xml:space="preserve"> a series of checks before generating the updated batch (</w:t>
      </w:r>
      <w:r w:rsidR="003644A4">
        <w:fldChar w:fldCharType="begin"/>
      </w:r>
      <w:r w:rsidR="003644A4">
        <w:instrText xml:space="preserve"> REF _Ref169163065 \h </w:instrText>
      </w:r>
      <w:r w:rsidR="003644A4">
        <w:fldChar w:fldCharType="separate"/>
      </w:r>
      <w:r w:rsidR="00141EA0">
        <w:t xml:space="preserve">Figure </w:t>
      </w:r>
      <w:r w:rsidR="00141EA0">
        <w:rPr>
          <w:noProof/>
        </w:rPr>
        <w:t>7</w:t>
      </w:r>
      <w:r w:rsidR="003644A4">
        <w:fldChar w:fldCharType="end"/>
      </w:r>
      <w:commentRangeEnd w:id="549"/>
      <w:r w:rsidR="002E1024">
        <w:rPr>
          <w:rStyle w:val="CommentReference"/>
          <w:kern w:val="2"/>
          <w14:ligatures w14:val="standardContextual"/>
        </w:rPr>
        <w:commentReference w:id="549"/>
      </w:r>
      <w:r w:rsidR="003644A4">
        <w:t>). Checking chemist input catches errors where either no masses have been added or extreme cases</w:t>
      </w:r>
      <w:r w:rsidR="00E44F08">
        <w:t>. For example,</w:t>
      </w:r>
      <w:r w:rsidR="003644A4">
        <w:t xml:space="preserve"> where 20g of reagent were measured instead of 0.2g.</w:t>
      </w:r>
      <w:r w:rsidR="009A262E">
        <w:t xml:space="preserve"> The program also forces the chemist to check</w:t>
      </w:r>
      <w:r w:rsidR="00161F16">
        <w:t>:</w:t>
      </w:r>
      <w:r w:rsidR="009A262E">
        <w:t xml:space="preserve"> if NMR vails, LCMS vials, charged reagent vials, reaction vials</w:t>
      </w:r>
      <w:r w:rsidR="00161F16">
        <w:t xml:space="preserve"> have been added; if </w:t>
      </w:r>
      <w:r w:rsidR="009A262E">
        <w:t xml:space="preserve">solvents </w:t>
      </w:r>
      <w:r w:rsidR="00161F16">
        <w:t>reservoirs are full; and if the waste reservoir is empty. The locations of the vials and reservoirs are shown in</w:t>
      </w:r>
      <w:r w:rsidR="00BE2F29">
        <w:t xml:space="preserve"> </w:t>
      </w:r>
      <w:r w:rsidR="00BE2F29">
        <w:fldChar w:fldCharType="begin"/>
      </w:r>
      <w:r w:rsidR="00BE2F29">
        <w:instrText xml:space="preserve"> REF _Ref169166419 \h </w:instrText>
      </w:r>
      <w:r w:rsidR="00BE2F29">
        <w:fldChar w:fldCharType="separate"/>
      </w:r>
      <w:r w:rsidR="00141EA0">
        <w:t xml:space="preserve">S </w:t>
      </w:r>
      <w:r w:rsidR="00141EA0">
        <w:rPr>
          <w:noProof/>
        </w:rPr>
        <w:t>2</w:t>
      </w:r>
      <w:r w:rsidR="00BE2F29">
        <w:fldChar w:fldCharType="end"/>
      </w:r>
      <w:r w:rsidR="00BE2F29">
        <w:t>.</w:t>
      </w:r>
      <w:r w:rsidR="006C52AD">
        <w:t xml:space="preserve"> </w:t>
      </w:r>
      <w:r w:rsidR="00010BD6">
        <w:t>Therefore, the</w:t>
      </w:r>
      <w:r w:rsidR="006C52AD">
        <w:t xml:space="preserve"> check ensures a complete setup before generating the updated batch</w:t>
      </w:r>
      <w:r w:rsidR="00010BD6">
        <w:t xml:space="preserve">, </w:t>
      </w:r>
      <w:r w:rsidR="00A319DC">
        <w:t>reducing</w:t>
      </w:r>
      <w:r w:rsidR="00010BD6">
        <w:t xml:space="preserve"> fail</w:t>
      </w:r>
      <w:r w:rsidR="00995A7D">
        <w:t>ed runs</w:t>
      </w:r>
      <w:r w:rsidR="006C52AD">
        <w:t>.</w:t>
      </w:r>
    </w:p>
    <w:p w14:paraId="3A1C65F7" w14:textId="56D078A7" w:rsidR="00CD704C" w:rsidRDefault="00BE2F29" w:rsidP="00A779D4">
      <w:r>
        <w:t xml:space="preserve">The updated batch then is stored </w:t>
      </w:r>
      <w:r w:rsidR="00391728">
        <w:t>as</w:t>
      </w:r>
      <w:r>
        <w:t xml:space="preserve"> logs and is used to generate</w:t>
      </w:r>
      <w:r w:rsidR="00391728">
        <w:t xml:space="preserve"> a</w:t>
      </w:r>
      <w:r>
        <w:t xml:space="preserve"> Stock CSV, </w:t>
      </w:r>
      <w:r w:rsidR="00391728">
        <w:t xml:space="preserve">a </w:t>
      </w:r>
      <w:r>
        <w:t xml:space="preserve">Sample CSV, </w:t>
      </w:r>
      <w:r w:rsidR="00391728">
        <w:t xml:space="preserve">a </w:t>
      </w:r>
      <w:r>
        <w:t>MS CSV, and</w:t>
      </w:r>
      <w:r w:rsidR="00391728">
        <w:t xml:space="preserve"> </w:t>
      </w:r>
      <w:proofErr w:type="gramStart"/>
      <w:r w:rsidR="00391728">
        <w:t>a</w:t>
      </w:r>
      <w:proofErr w:type="gramEnd"/>
      <w:r>
        <w:t xml:space="preserve"> NMR J</w:t>
      </w:r>
      <w:del w:id="550" w:author="Ayme, Jean-François" w:date="2024-06-28T18:24:00Z">
        <w:r w:rsidDel="002E1024">
          <w:delText>a</w:delText>
        </w:r>
      </w:del>
      <w:r>
        <w:t>son.</w:t>
      </w:r>
      <w:r w:rsidR="0009468F">
        <w:t xml:space="preserve"> </w:t>
      </w:r>
      <w:ins w:id="551" w:author="Ayme, Jean-François" w:date="2024-06-28T18:26:00Z">
        <w:r w:rsidR="002E1024">
          <w:t xml:space="preserve">The Stock and Sample </w:t>
        </w:r>
      </w:ins>
      <w:r w:rsidR="0009468F">
        <w:t xml:space="preserve">CSVs were generated for </w:t>
      </w:r>
      <w:del w:id="552" w:author="Ayme, Jean-François" w:date="2024-06-28T18:26:00Z">
        <w:r w:rsidR="0009468F" w:rsidDel="002E1024">
          <w:delText xml:space="preserve">the </w:delText>
        </w:r>
      </w:del>
      <w:ins w:id="553" w:author="Ayme, Jean-François" w:date="2024-06-28T18:26:00Z">
        <w:r w:rsidR="002E1024">
          <w:t xml:space="preserve">instruction input for the </w:t>
        </w:r>
      </w:ins>
      <w:r w:rsidR="0009468F">
        <w:t xml:space="preserve">ChemSpeed </w:t>
      </w:r>
      <w:del w:id="554" w:author="Ayme, Jean-François" w:date="2024-06-28T18:27:00Z">
        <w:r w:rsidR="0009468F" w:rsidDel="002E1024">
          <w:delText>as it’s the only input it takes</w:delText>
        </w:r>
      </w:del>
      <w:proofErr w:type="spellStart"/>
      <w:ins w:id="555" w:author="Ayme, Jean-François" w:date="2024-06-28T18:27:00Z">
        <w:r w:rsidR="002E1024">
          <w:t>platform</w:t>
        </w:r>
      </w:ins>
      <w:ins w:id="556" w:author="Ayme, Jean-François" w:date="2024-06-28T18:28:00Z">
        <w:r w:rsidR="002E1024">
          <w:t>.</w:t>
        </w:r>
      </w:ins>
      <w:del w:id="557" w:author="Ayme, Jean-François" w:date="2024-06-28T18:28:00Z">
        <w:r w:rsidR="0009468F" w:rsidDel="002E1024">
          <w:delText xml:space="preserve">. </w:delText>
        </w:r>
      </w:del>
      <w:r w:rsidR="007F792F">
        <w:t>While</w:t>
      </w:r>
      <w:proofErr w:type="spellEnd"/>
      <w:r w:rsidR="007F792F">
        <w:t xml:space="preserve"> </w:t>
      </w:r>
      <w:ins w:id="558" w:author="Ayme, Jean-François" w:date="2024-06-28T18:27:00Z">
        <w:r w:rsidR="002E1024">
          <w:t xml:space="preserve">NMR </w:t>
        </w:r>
      </w:ins>
      <w:proofErr w:type="spellStart"/>
      <w:r w:rsidR="007F792F">
        <w:t>Jsons</w:t>
      </w:r>
      <w:proofErr w:type="spellEnd"/>
      <w:r w:rsidR="007F792F">
        <w:t xml:space="preserve"> and </w:t>
      </w:r>
      <w:ins w:id="559" w:author="Ayme, Jean-François" w:date="2024-06-28T18:27:00Z">
        <w:r w:rsidR="002E1024">
          <w:t xml:space="preserve">MS </w:t>
        </w:r>
      </w:ins>
      <w:r w:rsidR="007F792F">
        <w:t xml:space="preserve">CSVs were generated for the NMR and LCMS machines as </w:t>
      </w:r>
      <w:del w:id="560" w:author="Ayme, Jean-François" w:date="2024-06-28T18:25:00Z">
        <w:r w:rsidR="007F792F" w:rsidDel="002E1024">
          <w:delText xml:space="preserve">it’s </w:delText>
        </w:r>
      </w:del>
      <w:del w:id="561" w:author="Ayme, Jean-François" w:date="2024-06-28T18:28:00Z">
        <w:r w:rsidR="007F792F" w:rsidDel="002E1024">
          <w:delText>the</w:delText>
        </w:r>
      </w:del>
      <w:r w:rsidR="007F792F">
        <w:t xml:space="preserve"> input </w:t>
      </w:r>
      <w:del w:id="562" w:author="Ayme, Jean-François" w:date="2024-06-28T18:25:00Z">
        <w:r w:rsidR="007F792F" w:rsidDel="002E1024">
          <w:delText>type the autosampler takes in</w:delText>
        </w:r>
      </w:del>
      <w:ins w:id="563" w:author="Ayme, Jean-François" w:date="2024-06-28T18:25:00Z">
        <w:r w:rsidR="002E1024">
          <w:t>for allowing automated data collection</w:t>
        </w:r>
      </w:ins>
      <w:r w:rsidR="007F792F">
        <w:t xml:space="preserve">. </w:t>
      </w:r>
      <w:r>
        <w:t>Stock and Sample CSV are read by the ChemSpeed platform and provides information on how to make up the stock solutions</w:t>
      </w:r>
      <w:r w:rsidR="00F73328">
        <w:t xml:space="preserve"> (based</w:t>
      </w:r>
      <w:r w:rsidR="00432491">
        <w:t xml:space="preserve"> on</w:t>
      </w:r>
      <w:r w:rsidR="00F73328">
        <w:t xml:space="preserve"> reagent solubilities </w:t>
      </w:r>
      <w:r w:rsidR="00736166">
        <w:t xml:space="preserve">tests </w:t>
      </w:r>
      <w:r w:rsidR="00F73328">
        <w:t>determined before)</w:t>
      </w:r>
      <w:r w:rsidR="000E6474">
        <w:t>, and how to transfer stock solutions into reaction vials</w:t>
      </w:r>
      <w:r w:rsidR="00391728">
        <w:t xml:space="preserve"> (to form</w:t>
      </w:r>
      <w:r w:rsidR="008A7429">
        <w:t xml:space="preserve"> reaction combinations in the batch</w:t>
      </w:r>
      <w:r w:rsidR="00391728">
        <w:t>)</w:t>
      </w:r>
      <w:r w:rsidR="000E6474">
        <w:t xml:space="preserve">. Both Stock and Sample CSV are transferred to the ChemSpeed via a shared folder </w:t>
      </w:r>
      <w:r w:rsidR="00F81B63">
        <w:t>on the local network.</w:t>
      </w:r>
      <w:r w:rsidR="0009468F">
        <w:t xml:space="preserve"> </w:t>
      </w:r>
      <w:r w:rsidR="00F81B63">
        <w:t xml:space="preserve">The MS CSV is sent to the LCMS autosampler </w:t>
      </w:r>
      <w:r w:rsidR="00736166">
        <w:t xml:space="preserve">via email </w:t>
      </w:r>
      <w:r w:rsidR="00F81B63">
        <w:t xml:space="preserve">and contains information on the aliquot volume, sample number, and several other MS parameters. For example, if samples need to pass through a column. The NMR Jason is sent to the NMR autosampler </w:t>
      </w:r>
      <w:r w:rsidR="00736166">
        <w:t xml:space="preserve">via email </w:t>
      </w:r>
      <w:r w:rsidR="00F81B63">
        <w:t>and contains information on the sample, and several NMR parameters. For example, the number of scans.</w:t>
      </w:r>
      <w:r w:rsidR="00271CC5">
        <w:t xml:space="preserve"> These output files therefore dictate the behaviour of the platforms to create </w:t>
      </w:r>
      <w:r w:rsidR="00256418">
        <w:t xml:space="preserve">a </w:t>
      </w:r>
      <w:r w:rsidR="00271CC5">
        <w:t>batch</w:t>
      </w:r>
      <w:r w:rsidR="00DA6D1C">
        <w:t xml:space="preserve"> its analysis</w:t>
      </w:r>
      <w:r w:rsidR="00271CC5">
        <w:t>.</w:t>
      </w:r>
    </w:p>
    <w:p w14:paraId="36357EF3" w14:textId="5D59677F" w:rsidR="006575D1" w:rsidRPr="006575D1" w:rsidRDefault="006575D1" w:rsidP="00A779D4">
      <w:r>
        <w:t>These modifications allowed for a reliable synthesis and analysis workflow, where all 720 reactions c</w:t>
      </w:r>
      <w:ins w:id="564" w:author="Ayme, Jean-François" w:date="2024-06-28T18:29:00Z">
        <w:r w:rsidR="002E1024">
          <w:t>ould</w:t>
        </w:r>
      </w:ins>
      <w:del w:id="565" w:author="Ayme, Jean-François" w:date="2024-06-28T18:28:00Z">
        <w:r w:rsidDel="002E1024">
          <w:delText>an</w:delText>
        </w:r>
      </w:del>
      <w:r>
        <w:t xml:space="preserve"> be acquired in </w:t>
      </w:r>
      <w:del w:id="566" w:author="Ayme, Jean-François" w:date="2024-06-28T18:29:00Z">
        <w:r w:rsidDel="002E1024">
          <w:delText xml:space="preserve">the </w:delText>
        </w:r>
      </w:del>
      <w:ins w:id="567" w:author="Ayme, Jean-François" w:date="2024-06-28T18:29:00Z">
        <w:r w:rsidR="002E1024">
          <w:t xml:space="preserve">a predicted time </w:t>
        </w:r>
      </w:ins>
      <w:r>
        <w:t xml:space="preserve">span of 6 weeks, where 15% of this time is spent setting up workflows, cleaning NMR tubes and </w:t>
      </w:r>
      <w:r w:rsidR="005C3445">
        <w:t xml:space="preserve">cleaning </w:t>
      </w:r>
      <w:r>
        <w:t>used vials. Furthermore, the program is written in a way, that a non-expert coder is capable too of running experiments in automation. Lastly, both modifications and program reduce set up times while reducing as much human error as possible through each step of the process.</w:t>
      </w:r>
    </w:p>
    <w:p w14:paraId="237112EB" w14:textId="59B97077" w:rsidR="003D750A" w:rsidRDefault="003D750A" w:rsidP="003D750A">
      <w:pPr>
        <w:pStyle w:val="Heading3"/>
      </w:pPr>
      <w:bookmarkStart w:id="568" w:name="_Toc169859067"/>
      <w:r>
        <w:t>4.2.1.2 Synthesis and Analysis of the Selected Space</w:t>
      </w:r>
      <w:bookmarkEnd w:id="568"/>
    </w:p>
    <w:p w14:paraId="2FA333C1" w14:textId="059E6FF1" w:rsidR="00545A2A" w:rsidRDefault="003D750A" w:rsidP="003D750A">
      <w:r>
        <w:t>With all the platforms, modifications and programmes set up, reactions in the selected chemical space can be carried out and analysed in automation.</w:t>
      </w:r>
      <w:r w:rsidR="00EB30F3">
        <w:t xml:space="preserve"> This still requires the chemist to complete a few tasks for each batch run. </w:t>
      </w:r>
      <w:r w:rsidR="00545A2A">
        <w:t xml:space="preserve">The complete </w:t>
      </w:r>
      <w:r w:rsidR="001C3556">
        <w:t xml:space="preserve">manual </w:t>
      </w:r>
      <w:r w:rsidR="00545A2A">
        <w:t xml:space="preserve">process </w:t>
      </w:r>
      <w:r w:rsidR="001C3556">
        <w:t xml:space="preserve">of carrying out a run </w:t>
      </w:r>
      <w:r w:rsidR="00545A2A">
        <w:t xml:space="preserve">is shown in </w:t>
      </w:r>
      <w:r w:rsidR="00064D53">
        <w:fldChar w:fldCharType="begin"/>
      </w:r>
      <w:r w:rsidR="00064D53">
        <w:instrText xml:space="preserve"> REF _Ref169806750 \h </w:instrText>
      </w:r>
      <w:r w:rsidR="00064D53">
        <w:fldChar w:fldCharType="separate"/>
      </w:r>
      <w:r w:rsidR="00141EA0">
        <w:t xml:space="preserve">Figure </w:t>
      </w:r>
      <w:r w:rsidR="00141EA0">
        <w:rPr>
          <w:noProof/>
        </w:rPr>
        <w:t>8</w:t>
      </w:r>
      <w:r w:rsidR="00064D53">
        <w:fldChar w:fldCharType="end"/>
      </w:r>
      <w:r w:rsidR="00064D53">
        <w:t xml:space="preserve"> </w:t>
      </w:r>
      <w:r w:rsidR="00545A2A">
        <w:t xml:space="preserve">and the relevant locations in the synthesis platform are shown in </w:t>
      </w:r>
      <w:r w:rsidR="00545A2A">
        <w:fldChar w:fldCharType="begin"/>
      </w:r>
      <w:r w:rsidR="00545A2A">
        <w:instrText xml:space="preserve"> REF _Ref169166419 \h </w:instrText>
      </w:r>
      <w:r w:rsidR="00545A2A">
        <w:fldChar w:fldCharType="separate"/>
      </w:r>
      <w:r w:rsidR="00141EA0">
        <w:t xml:space="preserve">S </w:t>
      </w:r>
      <w:r w:rsidR="00141EA0">
        <w:rPr>
          <w:noProof/>
        </w:rPr>
        <w:t>2</w:t>
      </w:r>
      <w:r w:rsidR="00545A2A">
        <w:fldChar w:fldCharType="end"/>
      </w:r>
      <w:r w:rsidR="00545A2A">
        <w:t>.</w:t>
      </w:r>
    </w:p>
    <w:p w14:paraId="01C9EF3B" w14:textId="77777777" w:rsidR="001E6337" w:rsidRDefault="001E6337" w:rsidP="001E6337">
      <w:pPr>
        <w:keepNext/>
      </w:pPr>
      <w:r>
        <w:rPr>
          <w:noProof/>
        </w:rPr>
        <w:lastRenderedPageBreak/>
        <w:drawing>
          <wp:inline distT="0" distB="0" distL="0" distR="0" wp14:anchorId="7166E313" wp14:editId="01446E94">
            <wp:extent cx="6634132" cy="689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634132" cy="6899275"/>
                    </a:xfrm>
                    <a:prstGeom prst="rect">
                      <a:avLst/>
                    </a:prstGeom>
                    <a:noFill/>
                    <a:ln>
                      <a:noFill/>
                    </a:ln>
                  </pic:spPr>
                </pic:pic>
              </a:graphicData>
            </a:graphic>
          </wp:inline>
        </w:drawing>
      </w:r>
    </w:p>
    <w:p w14:paraId="5658F3FF" w14:textId="71A5F6CA" w:rsidR="00463B65" w:rsidRDefault="001E6337" w:rsidP="001E6337">
      <w:pPr>
        <w:pStyle w:val="Caption"/>
      </w:pPr>
      <w:bookmarkStart w:id="569" w:name="_Ref169806750"/>
      <w:r>
        <w:t xml:space="preserve">Figure </w:t>
      </w:r>
      <w:fldSimple w:instr=" SEQ Figure \* ARABIC ">
        <w:r w:rsidR="00141EA0">
          <w:rPr>
            <w:noProof/>
          </w:rPr>
          <w:t>8</w:t>
        </w:r>
      </w:fldSimple>
      <w:bookmarkEnd w:id="569"/>
      <w:r>
        <w:t xml:space="preserve">: The physical steps a chemist needs to take to run a batch in the workflow. There are 14 overall steps that are required for post and pre-platform running. </w:t>
      </w:r>
    </w:p>
    <w:p w14:paraId="3783D398" w14:textId="44D03D72" w:rsidR="00545A2A" w:rsidRDefault="00545A2A" w:rsidP="003D750A">
      <w:r>
        <w:t>As outlined in the section 3, the chemist first defines a chemical space into the program to generate a computer readable representation of the space.</w:t>
      </w:r>
    </w:p>
    <w:p w14:paraId="592A85CA" w14:textId="706E43D4" w:rsidR="00545A2A" w:rsidRDefault="00545A2A" w:rsidP="003D750A">
      <w:r>
        <w:t xml:space="preserve">With the space generated the workflow is now capable of taking batches </w:t>
      </w:r>
      <w:r w:rsidR="00614A66">
        <w:t>for</w:t>
      </w:r>
      <w:r>
        <w:t xml:space="preserve"> synthesis and analysis. However, the chemist must first setup the workflow before any batches can be run.</w:t>
      </w:r>
    </w:p>
    <w:p w14:paraId="7FE57852" w14:textId="24C3B6D1" w:rsidR="00545A2A" w:rsidRDefault="00545A2A" w:rsidP="003D750A">
      <w:r>
        <w:t xml:space="preserve">Firstly, clean </w:t>
      </w:r>
      <w:proofErr w:type="spellStart"/>
      <w:r>
        <w:t>nmr</w:t>
      </w:r>
      <w:proofErr w:type="spellEnd"/>
      <w:r>
        <w:t xml:space="preserve"> tubes are labelled and</w:t>
      </w:r>
      <w:r w:rsidR="001C3556">
        <w:t xml:space="preserve"> topped with</w:t>
      </w:r>
      <w:r>
        <w:t xml:space="preserve"> an appropriate </w:t>
      </w:r>
      <w:ins w:id="570" w:author="Ayme, Jean-François" w:date="2024-06-28T18:31:00Z">
        <w:r w:rsidR="00897614">
          <w:t xml:space="preserve">pierced </w:t>
        </w:r>
      </w:ins>
      <w:r>
        <w:t xml:space="preserve">NMR </w:t>
      </w:r>
      <w:del w:id="571" w:author="Ayme, Jean-François" w:date="2024-06-28T18:31:00Z">
        <w:r w:rsidDel="00897614">
          <w:delText>lid</w:delText>
        </w:r>
        <w:r w:rsidR="006231DD" w:rsidDel="00897614">
          <w:delText>s</w:delText>
        </w:r>
      </w:del>
      <w:ins w:id="572" w:author="Ayme, Jean-François" w:date="2024-06-28T18:31:00Z">
        <w:r w:rsidR="00897614">
          <w:t>cap</w:t>
        </w:r>
      </w:ins>
      <w:r w:rsidR="001C3556">
        <w:t xml:space="preserve">, </w:t>
      </w:r>
      <w:del w:id="573" w:author="Ayme, Jean-François" w:date="2024-06-28T18:31:00Z">
        <w:r w:rsidR="001C3556" w:rsidDel="00897614">
          <w:delText>with holes drilled into them,</w:delText>
        </w:r>
        <w:r w:rsidDel="00897614">
          <w:delText xml:space="preserve"> are</w:delText>
        </w:r>
      </w:del>
      <w:ins w:id="574" w:author="Ayme, Jean-François" w:date="2024-06-28T18:31:00Z">
        <w:r w:rsidR="00897614">
          <w:t xml:space="preserve">before being </w:t>
        </w:r>
      </w:ins>
      <w:del w:id="575" w:author="Ayme, Jean-François" w:date="2024-06-28T18:31:00Z">
        <w:r w:rsidDel="00897614">
          <w:delText xml:space="preserve"> </w:delText>
        </w:r>
      </w:del>
      <w:r>
        <w:t>added onto the NMR rack. The hole in the lid allows the ChemSpeed to dispense samples into the NMR tube.</w:t>
      </w:r>
      <w:r w:rsidR="00D07349">
        <w:t xml:space="preserve"> The rack is then placed into the appropriate location on the ChemSpeed</w:t>
      </w:r>
      <w:r w:rsidR="001C3556">
        <w:t>.</w:t>
      </w:r>
      <w:r w:rsidR="00CD704C">
        <w:t xml:space="preserve"> </w:t>
      </w:r>
    </w:p>
    <w:p w14:paraId="7AA8B938" w14:textId="3334AF1B" w:rsidR="00545A2A" w:rsidRDefault="00545A2A" w:rsidP="003D750A">
      <w:r>
        <w:t xml:space="preserve">Secondly, </w:t>
      </w:r>
      <w:r w:rsidR="00D07349">
        <w:t xml:space="preserve">LCMS vials are labelled and added onto their rack. In preliminary test, precipitates ended up clogging the mass </w:t>
      </w:r>
      <w:r w:rsidR="00EA3A31">
        <w:t xml:space="preserve">spectrometer’s </w:t>
      </w:r>
      <w:r w:rsidR="00D07349">
        <w:t>injection syringe. Hence</w:t>
      </w:r>
      <w:r w:rsidR="001C3556">
        <w:t>,</w:t>
      </w:r>
      <w:r w:rsidR="00D07349">
        <w:t xml:space="preserve"> syringeless filter</w:t>
      </w:r>
      <w:r w:rsidR="00EA3A31">
        <w:t xml:space="preserve"> </w:t>
      </w:r>
      <w:r w:rsidR="001C3556">
        <w:t xml:space="preserve">LCMS </w:t>
      </w:r>
      <w:r w:rsidR="00EA3A31">
        <w:t>vials were used</w:t>
      </w:r>
      <w:r w:rsidR="001C3556">
        <w:t xml:space="preserve"> (</w:t>
      </w:r>
      <w:r w:rsidR="001C3556">
        <w:fldChar w:fldCharType="begin"/>
      </w:r>
      <w:r w:rsidR="001C3556">
        <w:instrText xml:space="preserve"> REF _Ref169806750 \h </w:instrText>
      </w:r>
      <w:r w:rsidR="001C3556">
        <w:fldChar w:fldCharType="separate"/>
      </w:r>
      <w:r w:rsidR="00141EA0">
        <w:t xml:space="preserve">Figure </w:t>
      </w:r>
      <w:r w:rsidR="00141EA0">
        <w:rPr>
          <w:noProof/>
        </w:rPr>
        <w:t>8</w:t>
      </w:r>
      <w:r w:rsidR="001C3556">
        <w:fldChar w:fldCharType="end"/>
      </w:r>
      <w:r w:rsidR="001C3556">
        <w:t>)</w:t>
      </w:r>
      <w:r w:rsidR="00EA3A31">
        <w:t xml:space="preserve">. </w:t>
      </w:r>
      <w:r w:rsidR="00D07349">
        <w:t xml:space="preserve">The </w:t>
      </w:r>
      <w:r w:rsidR="00EA3A31">
        <w:t xml:space="preserve">LCMS </w:t>
      </w:r>
      <w:r w:rsidR="00D07349">
        <w:t>rack is then placed in the appropriate location on the ChemSpeed.</w:t>
      </w:r>
    </w:p>
    <w:p w14:paraId="45831A04" w14:textId="4E3CC60B" w:rsidR="00F62D19" w:rsidRDefault="00F62D19" w:rsidP="003D750A">
      <w:r>
        <w:lastRenderedPageBreak/>
        <w:t>Since both acetonitrile and dichloromethane were used as solvents</w:t>
      </w:r>
      <w:r w:rsidR="001C3556">
        <w:t>,</w:t>
      </w:r>
      <w:r>
        <w:t xml:space="preserve"> these have to be topped up before each run. Since, acetonitrile was used as the main solvent, a whole Winchester bottle was used as a reservoir, while for dichloromethane, a 60mL vial was used.</w:t>
      </w:r>
    </w:p>
    <w:p w14:paraId="720CC329" w14:textId="45FF4847" w:rsidR="00F62D19" w:rsidRDefault="00F62D19" w:rsidP="003D750A">
      <w:r>
        <w:t>The ChemSpeed only has 4 needles for liquid handling. Hence</w:t>
      </w:r>
      <w:r w:rsidR="001C3556">
        <w:t>,</w:t>
      </w:r>
      <w:r>
        <w:t xml:space="preserve"> to ensure reagent purity, these are washed by the platform autonomously</w:t>
      </w:r>
      <w:r w:rsidR="001C3556">
        <w:t xml:space="preserve"> after each transfer, creating solvent waste</w:t>
      </w:r>
      <w:r>
        <w:t>. Therefore, the chemist also has to ensure that the waste reservoir is not full before each run.</w:t>
      </w:r>
    </w:p>
    <w:p w14:paraId="19710AEE" w14:textId="547785B2" w:rsidR="00F62D19" w:rsidRDefault="00F62D19" w:rsidP="003D750A">
      <w:r>
        <w:t xml:space="preserve">The platform carries out reactions in 8mL vials, where a vial belongs to a single reaction. </w:t>
      </w:r>
      <w:r w:rsidR="001C3556">
        <w:t xml:space="preserve">8 mL vials were chosen, so that enough sample can be </w:t>
      </w:r>
      <w:r w:rsidR="006231DD">
        <w:t xml:space="preserve">easily </w:t>
      </w:r>
      <w:r w:rsidR="001C3556">
        <w:t xml:space="preserve">prepared </w:t>
      </w:r>
      <w:r w:rsidR="006231DD">
        <w:t xml:space="preserve">and handled by the platform </w:t>
      </w:r>
      <w:r w:rsidR="001C3556">
        <w:t xml:space="preserve">for NMR and LCMS </w:t>
      </w:r>
      <w:r w:rsidR="006231DD">
        <w:t>analysis</w:t>
      </w:r>
      <w:r w:rsidR="001C3556">
        <w:t>. Additionally, a small reaction volume was chosen to avoid excess consumption of reagents.</w:t>
      </w:r>
      <w:r w:rsidR="00C6034B">
        <w:t xml:space="preserve"> 48 </w:t>
      </w:r>
      <w:r w:rsidR="006231DD">
        <w:t xml:space="preserve">of these </w:t>
      </w:r>
      <w:r w:rsidR="00917E81">
        <w:t xml:space="preserve">empty </w:t>
      </w:r>
      <w:r w:rsidR="00C6034B">
        <w:t>8mL vials</w:t>
      </w:r>
      <w:r>
        <w:t xml:space="preserve"> need to be manually loaded into the ChemSpeed</w:t>
      </w:r>
      <w:r w:rsidR="00C6034B">
        <w:t xml:space="preserve"> for each run</w:t>
      </w:r>
      <w:r>
        <w:t>.</w:t>
      </w:r>
    </w:p>
    <w:p w14:paraId="253546E4" w14:textId="5B855A1A" w:rsidR="00FC7B7E" w:rsidRDefault="00F62D19" w:rsidP="003D750A">
      <w:r>
        <w:t>With the above steps all set, the chemist can now run the program from section 4.2.1.1</w:t>
      </w:r>
      <w:r w:rsidR="00C6034B">
        <w:t xml:space="preserve">, spitting </w:t>
      </w:r>
      <w:r>
        <w:t>out a csv with reagents and masses to measure</w:t>
      </w:r>
      <w:r w:rsidR="00C6034B">
        <w:t xml:space="preserve"> for each batch</w:t>
      </w:r>
      <w:r>
        <w:t xml:space="preserve">. The chemist measures the masses </w:t>
      </w:r>
      <w:r w:rsidR="00C6034B">
        <w:t xml:space="preserve">of each reagent </w:t>
      </w:r>
      <w:r>
        <w:t xml:space="preserve">into </w:t>
      </w:r>
      <w:r w:rsidR="00C6034B">
        <w:t xml:space="preserve">separate </w:t>
      </w:r>
      <w:r>
        <w:t xml:space="preserve">20 mL vials, </w:t>
      </w:r>
      <w:r w:rsidR="00FC7B7E">
        <w:t>splits their septa and then</w:t>
      </w:r>
      <w:r>
        <w:t xml:space="preserve"> load</w:t>
      </w:r>
      <w:r w:rsidR="00FC7B7E">
        <w:t>s</w:t>
      </w:r>
      <w:r>
        <w:t xml:space="preserve"> them into appropriate locations in the ChemSpeed</w:t>
      </w:r>
      <w:r w:rsidR="00FC7B7E">
        <w:t>.</w:t>
      </w:r>
      <w:r w:rsidR="00C6034B">
        <w:t xml:space="preserve"> 20 mL vials were chosen as they are capable o</w:t>
      </w:r>
      <w:r w:rsidR="00664B43">
        <w:t xml:space="preserve">f </w:t>
      </w:r>
      <w:r w:rsidR="00C6034B">
        <w:t xml:space="preserve">holding just the right </w:t>
      </w:r>
      <w:r w:rsidR="00664B43">
        <w:t xml:space="preserve">volume of solvents to form </w:t>
      </w:r>
      <w:r w:rsidR="00C6034B">
        <w:t>stock solutions without requiring larger vials.</w:t>
      </w:r>
      <w:r w:rsidR="00FC7B7E">
        <w:t xml:space="preserve"> The vial septa must be split as they are thick and do not allow pressure to equilibrate in the vial. If septa are not split, the platform does not dispense solvents reliably and accurately.</w:t>
      </w:r>
    </w:p>
    <w:p w14:paraId="5958E013" w14:textId="326CF6B2" w:rsidR="00CD704C" w:rsidRDefault="00FC7B7E" w:rsidP="00CD704C">
      <w:r>
        <w:t>The chemist then adds the measured reagent masses into a csv for the program to read</w:t>
      </w:r>
      <w:r w:rsidR="006270D5">
        <w:t xml:space="preserve">. The program then forces the chemist to double check the platform is set up </w:t>
      </w:r>
      <w:commentRangeStart w:id="576"/>
      <w:r w:rsidR="006270D5">
        <w:t>correctly</w:t>
      </w:r>
      <w:commentRangeEnd w:id="576"/>
      <w:r w:rsidR="00897614">
        <w:rPr>
          <w:rStyle w:val="CommentReference"/>
          <w:kern w:val="2"/>
          <w14:ligatures w14:val="standardContextual"/>
        </w:rPr>
        <w:commentReference w:id="576"/>
      </w:r>
      <w:r w:rsidR="006270D5">
        <w:t>, and automatically checks for potential errors in the input masses. When these checks are confirmed, the platform</w:t>
      </w:r>
      <w:r>
        <w:t xml:space="preserve"> start</w:t>
      </w:r>
      <w:r w:rsidR="006270D5">
        <w:t>s</w:t>
      </w:r>
      <w:r>
        <w:t xml:space="preserve"> synthesis</w:t>
      </w:r>
      <w:r w:rsidR="006270D5">
        <w:t xml:space="preserve"> and once done</w:t>
      </w:r>
      <w:r>
        <w:t>, the chemist needs to filter out</w:t>
      </w:r>
      <w:ins w:id="577" w:author="Ayme, Jean-François" w:date="2024-06-28T18:34:00Z">
        <w:r w:rsidR="00897614">
          <w:t xml:space="preserve"> manually </w:t>
        </w:r>
      </w:ins>
      <w:del w:id="578" w:author="Ayme, Jean-François" w:date="2024-06-28T18:34:00Z">
        <w:r w:rsidDel="00897614">
          <w:delText xml:space="preserve"> </w:delText>
        </w:r>
      </w:del>
      <w:r>
        <w:t xml:space="preserve">the LCMS samples. This is made simple as the vials are purpose built to be </w:t>
      </w:r>
      <w:commentRangeStart w:id="579"/>
      <w:r>
        <w:t>filtered</w:t>
      </w:r>
      <w:r w:rsidR="00CD704C">
        <w:t xml:space="preserve"> syringeless</w:t>
      </w:r>
      <w:r w:rsidR="00C6034B">
        <w:t xml:space="preserve"> </w:t>
      </w:r>
      <w:commentRangeEnd w:id="579"/>
      <w:r w:rsidR="00897614">
        <w:rPr>
          <w:rStyle w:val="CommentReference"/>
          <w:kern w:val="2"/>
          <w14:ligatures w14:val="standardContextual"/>
        </w:rPr>
        <w:commentReference w:id="579"/>
      </w:r>
      <w:r w:rsidR="00C6034B">
        <w:t>(</w:t>
      </w:r>
      <w:r w:rsidR="00C6034B">
        <w:fldChar w:fldCharType="begin"/>
      </w:r>
      <w:r w:rsidR="00C6034B">
        <w:instrText xml:space="preserve"> REF _Ref169806750 \h </w:instrText>
      </w:r>
      <w:r w:rsidR="00C6034B">
        <w:fldChar w:fldCharType="separate"/>
      </w:r>
      <w:r w:rsidR="00141EA0">
        <w:t xml:space="preserve">Figure </w:t>
      </w:r>
      <w:r w:rsidR="00141EA0">
        <w:rPr>
          <w:noProof/>
        </w:rPr>
        <w:t>8</w:t>
      </w:r>
      <w:r w:rsidR="00C6034B">
        <w:fldChar w:fldCharType="end"/>
      </w:r>
      <w:proofErr w:type="gramStart"/>
      <w:r w:rsidR="00C6034B">
        <w:t>)</w:t>
      </w:r>
      <w:ins w:id="580" w:author="Ayme, Jean-François" w:date="2024-06-28T18:34:00Z">
        <w:r w:rsidR="00897614">
          <w:t xml:space="preserve"> </w:t>
        </w:r>
      </w:ins>
      <w:r>
        <w:t>.</w:t>
      </w:r>
      <w:proofErr w:type="gramEnd"/>
      <w:r>
        <w:t xml:space="preserve"> </w:t>
      </w:r>
      <w:r w:rsidR="00CD704C">
        <w:t>Afterwards, the chemist visually checks that all NMR tubes contain samples with appropriate sample volumes</w:t>
      </w:r>
      <w:r w:rsidR="00CC730D">
        <w:t xml:space="preserve"> for NMR spectra acquisition</w:t>
      </w:r>
      <w:r w:rsidR="00CD704C">
        <w:t xml:space="preserve">. A visual inspection for failed reactions is required, as often, seals </w:t>
      </w:r>
      <w:del w:id="581" w:author="Ayme, Jean-François" w:date="2024-06-28T18:35:00Z">
        <w:r w:rsidR="00CD704C" w:rsidDel="00897614">
          <w:delText xml:space="preserve">in </w:delText>
        </w:r>
      </w:del>
      <w:ins w:id="582" w:author="Ayme, Jean-François" w:date="2024-06-28T18:35:00Z">
        <w:r w:rsidR="00897614">
          <w:t xml:space="preserve">of </w:t>
        </w:r>
      </w:ins>
      <w:r w:rsidR="00CD704C">
        <w:t xml:space="preserve">reaction </w:t>
      </w:r>
      <w:del w:id="583" w:author="Berardi, Emanuele" w:date="2024-07-06T20:55:00Z">
        <w:r w:rsidR="00CD704C" w:rsidDel="00680B4F">
          <w:delText xml:space="preserve">vials </w:delText>
        </w:r>
      </w:del>
      <w:ins w:id="584" w:author="Berardi, Emanuele" w:date="2024-07-06T20:55:00Z">
        <w:r w:rsidR="00680B4F">
          <w:t xml:space="preserve"> </w:t>
        </w:r>
        <w:r w:rsidR="00680B4F">
          <w:t xml:space="preserve"> </w:t>
        </w:r>
      </w:ins>
      <w:del w:id="585" w:author="Ayme, Jean-François" w:date="2024-06-28T18:35:00Z">
        <w:r w:rsidR="00CD704C" w:rsidDel="00897614">
          <w:delText>are broken</w:delText>
        </w:r>
      </w:del>
      <w:ins w:id="586" w:author="Ayme, Jean-François" w:date="2024-06-28T18:35:00Z">
        <w:r w:rsidR="00897614">
          <w:t>break</w:t>
        </w:r>
      </w:ins>
      <w:r w:rsidR="00CD704C">
        <w:t>, causing the evaporative loss of reaction mixtures. Failed reactions can be re-feed into the programme to then be rerun</w:t>
      </w:r>
      <w:ins w:id="587" w:author="Ayme, Jean-François" w:date="2024-06-28T18:36:00Z">
        <w:r w:rsidR="00897614">
          <w:t xml:space="preserve"> once all the batches have been performed</w:t>
        </w:r>
      </w:ins>
      <w:del w:id="588" w:author="Ayme, Jean-François" w:date="2024-06-28T18:36:00Z">
        <w:r w:rsidR="00CD704C" w:rsidDel="00897614">
          <w:delText>.</w:delText>
        </w:r>
      </w:del>
    </w:p>
    <w:p w14:paraId="7D916795" w14:textId="50C253A7" w:rsidR="006270D5" w:rsidRDefault="00CD704C" w:rsidP="003D750A">
      <w:r>
        <w:t>T</w:t>
      </w:r>
      <w:r w:rsidR="00FC7B7E">
        <w:t xml:space="preserve">he chemist then takes the NMR and mass spec samples to their appropriate machines to run analysis. The machines autosamplers should already have the relevant information of the batch </w:t>
      </w:r>
      <w:r w:rsidR="00F74760">
        <w:t xml:space="preserve">and </w:t>
      </w:r>
      <w:r w:rsidR="00CF5006">
        <w:t xml:space="preserve">its </w:t>
      </w:r>
      <w:r w:rsidR="00FC7B7E">
        <w:t>samples, as these were sent by the main program via email.</w:t>
      </w:r>
    </w:p>
    <w:p w14:paraId="441C92A4" w14:textId="6425D6A8" w:rsidR="00545A2A" w:rsidRDefault="000971D9" w:rsidP="00CF5006">
      <w:r>
        <w:t xml:space="preserve">This process of setting up and measuring reagents took 3-4 hours for each set up. Synthesis, and sample preparation took the synthesis platform 50 hours. Mass spec, and NMR analysis took 1.5 and 6 hours respectively. </w:t>
      </w:r>
      <w:r w:rsidR="003C6A87">
        <w:t xml:space="preserve">Each batch required 5 hours of rinsing and washing. </w:t>
      </w:r>
      <w:r>
        <w:t>For each batch an average of 5 reactions failed, caused by evaporative loss. Furthermore, when the workflow programs were refactored</w:t>
      </w:r>
      <w:r w:rsidR="00CF5006">
        <w:t xml:space="preserve"> a bug was introduced, causing </w:t>
      </w:r>
      <w:r w:rsidR="00CF5006" w:rsidRPr="00CF5006">
        <w:rPr>
          <w:color w:val="FF0000"/>
        </w:rPr>
        <w:t>x</w:t>
      </w:r>
      <w:r w:rsidR="00CF5006">
        <w:t xml:space="preserve"> of these reaction to run NMR spectra with 8 scans rather than 64. </w:t>
      </w:r>
      <w:r w:rsidR="0073449C">
        <w:t xml:space="preserve">This only leave out </w:t>
      </w:r>
      <w:r w:rsidR="0073449C" w:rsidRPr="0073449C">
        <w:rPr>
          <w:color w:val="FF0000"/>
        </w:rPr>
        <w:t>X</w:t>
      </w:r>
      <w:r w:rsidR="0073449C">
        <w:t xml:space="preserve"> reactions for safe data analysis. </w:t>
      </w:r>
      <w:r w:rsidR="00CF5006">
        <w:t>Between runs, the NMR machine also had to be fixed.</w:t>
      </w:r>
      <w:r w:rsidR="006270D5">
        <w:t xml:space="preserve"> </w:t>
      </w:r>
      <w:r w:rsidR="00EF039F">
        <w:t>None the less, the setup of the workflow was designed to minimise human work effort.</w:t>
      </w:r>
    </w:p>
    <w:p w14:paraId="19E0B612" w14:textId="5CB59253" w:rsidR="00545A2A" w:rsidRPr="00545A2A" w:rsidRDefault="0029630D" w:rsidP="00545A2A">
      <w:pPr>
        <w:pStyle w:val="Heading3"/>
      </w:pPr>
      <w:bookmarkStart w:id="589" w:name="_Toc169859068"/>
      <w:r>
        <w:t xml:space="preserve">4.2.2 </w:t>
      </w:r>
      <w:r w:rsidR="004953C7">
        <w:t>Set Up Decision Maker</w:t>
      </w:r>
      <w:bookmarkEnd w:id="589"/>
    </w:p>
    <w:p w14:paraId="7BB0D13F" w14:textId="5DD96D34" w:rsidR="003D750A" w:rsidRPr="003D750A" w:rsidRDefault="003D750A" w:rsidP="003D750A">
      <w:r>
        <w:t>With the robotic set up fully in place, the reactions in the chemical space can be synthesised and their NMR and MS spectra taken. What is now required is the setup of the decision maker, which determines if a reaction is successful or not based on NMR and MS alone.</w:t>
      </w:r>
      <w:bookmarkStart w:id="590" w:name="_GoBack"/>
      <w:bookmarkEnd w:id="590"/>
    </w:p>
    <w:p w14:paraId="3C19BC95" w14:textId="4913A35F" w:rsidR="00102146" w:rsidRDefault="004953C7" w:rsidP="00DA5925">
      <w:r>
        <w:t xml:space="preserve">The heuristic decision maker was previously developed in the group. </w:t>
      </w:r>
      <w:r w:rsidR="00102146">
        <w:t xml:space="preserve">It aims to mimic the human decision-making process when analysing a spectrum for reactivity. Hence, it contains domain knowledge in its heuristics. The logic of the decision maker is shown </w:t>
      </w:r>
      <w:r w:rsidR="00102146">
        <w:fldChar w:fldCharType="begin"/>
      </w:r>
      <w:r w:rsidR="00102146">
        <w:instrText xml:space="preserve"> REF _Ref169461023 \h </w:instrText>
      </w:r>
      <w:r w:rsidR="00102146">
        <w:fldChar w:fldCharType="separate"/>
      </w:r>
      <w:r w:rsidR="00141EA0">
        <w:t xml:space="preserve">Figure </w:t>
      </w:r>
      <w:r w:rsidR="00141EA0">
        <w:rPr>
          <w:noProof/>
        </w:rPr>
        <w:t>9</w:t>
      </w:r>
      <w:r w:rsidR="00102146">
        <w:fldChar w:fldCharType="end"/>
      </w:r>
      <w:r w:rsidR="00102146">
        <w:t>.</w:t>
      </w:r>
    </w:p>
    <w:p w14:paraId="698512C8" w14:textId="77777777" w:rsidR="00102146" w:rsidRDefault="00102146" w:rsidP="00102146">
      <w:pPr>
        <w:keepNext/>
      </w:pPr>
      <w:r>
        <w:rPr>
          <w:noProof/>
        </w:rPr>
        <w:lastRenderedPageBreak/>
        <w:drawing>
          <wp:inline distT="0" distB="0" distL="0" distR="0" wp14:anchorId="383F5B74" wp14:editId="6BC4E713">
            <wp:extent cx="6538505" cy="64601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538505" cy="6460199"/>
                    </a:xfrm>
                    <a:prstGeom prst="rect">
                      <a:avLst/>
                    </a:prstGeom>
                    <a:noFill/>
                    <a:ln>
                      <a:noFill/>
                    </a:ln>
                  </pic:spPr>
                </pic:pic>
              </a:graphicData>
            </a:graphic>
          </wp:inline>
        </w:drawing>
      </w:r>
    </w:p>
    <w:p w14:paraId="3E9CB132" w14:textId="63689A93" w:rsidR="00603844" w:rsidRDefault="00102146" w:rsidP="00102146">
      <w:pPr>
        <w:pStyle w:val="Caption"/>
      </w:pPr>
      <w:bookmarkStart w:id="591" w:name="_Ref169461023"/>
      <w:r>
        <w:t xml:space="preserve">Figure </w:t>
      </w:r>
      <w:fldSimple w:instr=" SEQ Figure \* ARABIC ">
        <w:r w:rsidR="00141EA0">
          <w:rPr>
            <w:noProof/>
          </w:rPr>
          <w:t>9</w:t>
        </w:r>
      </w:fldSimple>
      <w:bookmarkEnd w:id="591"/>
      <w:r>
        <w:t>: The decision maker. It takes in the starting material NMR spectra, the reaction NMR spectra, the reaction mass spectra and the expected peaks of the mass spectra. The reagent and reaction NMR spectra are then compared to chemist defined heuristics to determine if a reaction has occurred or not. The reaction mass spectra and predicted mass peaks</w:t>
      </w:r>
      <w:r w:rsidR="00475023">
        <w:t xml:space="preserve"> are</w:t>
      </w:r>
      <w:r>
        <w:t xml:space="preserve"> also compared </w:t>
      </w:r>
      <w:r w:rsidR="00475023">
        <w:t xml:space="preserve">by </w:t>
      </w:r>
      <w:r>
        <w:t>chemist defined heuristic to determine if a supramolecular complex has formed. If both mass and NMR spectra pass all heuristics, the reaction is labelled as successful.</w:t>
      </w:r>
    </w:p>
    <w:p w14:paraId="2A961D78" w14:textId="6C94EF30" w:rsidR="00FD50DE" w:rsidRDefault="00FD50DE" w:rsidP="00102146">
      <w:r>
        <w:t xml:space="preserve">The decision maker takes the starting material NMR spectra, the reaction NMR spectra, the reaction mass spectra, and the expected mass peaks. The expected peaks correspond to molecular ion </w:t>
      </w:r>
      <w:commentRangeStart w:id="592"/>
      <w:r>
        <w:t>peaks of possible formed complexes</w:t>
      </w:r>
      <w:r w:rsidR="00C22198">
        <w:t xml:space="preserve">, </w:t>
      </w:r>
      <w:commentRangeEnd w:id="592"/>
      <w:r w:rsidR="00897614">
        <w:rPr>
          <w:rStyle w:val="CommentReference"/>
          <w:kern w:val="2"/>
          <w14:ligatures w14:val="standardContextual"/>
        </w:rPr>
        <w:commentReference w:id="592"/>
      </w:r>
      <w:r w:rsidR="00C22198">
        <w:t>each</w:t>
      </w:r>
      <w:r>
        <w:t xml:space="preserve"> with different numbers of counter ions. NMR spectra indicates if a reaction has occurred while the mass spectra indicates if a supramolecular compound has formed. Therefore, both spectra are analysed</w:t>
      </w:r>
      <w:r w:rsidR="006E587A">
        <w:t xml:space="preserve"> to improve</w:t>
      </w:r>
      <w:r w:rsidR="00544F4C">
        <w:t xml:space="preserve"> outcome robustness</w:t>
      </w:r>
      <w:r>
        <w:t>.</w:t>
      </w:r>
    </w:p>
    <w:p w14:paraId="58D10587" w14:textId="00A330FF" w:rsidR="00FD50DE" w:rsidRDefault="00C22198" w:rsidP="00102146">
      <w:r>
        <w:t xml:space="preserve">Decision maker compares </w:t>
      </w:r>
      <w:r w:rsidR="00FD50DE">
        <w:t>reagent NMR spectra and reaction spectra based on peak count and chemical shif</w:t>
      </w:r>
      <w:r>
        <w:t>t in two separate checks (</w:t>
      </w:r>
      <w:r>
        <w:fldChar w:fldCharType="begin"/>
      </w:r>
      <w:r>
        <w:instrText xml:space="preserve"> REF _Ref169461023 \h </w:instrText>
      </w:r>
      <w:r>
        <w:fldChar w:fldCharType="separate"/>
      </w:r>
      <w:r w:rsidR="00141EA0">
        <w:t xml:space="preserve">Figure </w:t>
      </w:r>
      <w:r w:rsidR="00141EA0">
        <w:rPr>
          <w:noProof/>
        </w:rPr>
        <w:t>9</w:t>
      </w:r>
      <w:r>
        <w:fldChar w:fldCharType="end"/>
      </w:r>
      <w:r>
        <w:t>). If 50% of reagent peaks are shifted</w:t>
      </w:r>
      <w:r w:rsidR="00FA1EFD">
        <w:t>,</w:t>
      </w:r>
      <w:r>
        <w:t xml:space="preserve"> the first check is passed. Since a low field NMR machine was used, these shifts may cause overlap or a change in </w:t>
      </w:r>
      <w:commentRangeStart w:id="593"/>
      <w:proofErr w:type="spellStart"/>
      <w:r w:rsidRPr="00C22198">
        <w:t>multiplet</w:t>
      </w:r>
      <w:proofErr w:type="spellEnd"/>
      <w:r>
        <w:t xml:space="preserve"> shape. </w:t>
      </w:r>
      <w:commentRangeEnd w:id="593"/>
      <w:r w:rsidR="00897614">
        <w:rPr>
          <w:rStyle w:val="CommentReference"/>
          <w:kern w:val="2"/>
          <w14:ligatures w14:val="standardContextual"/>
        </w:rPr>
        <w:commentReference w:id="593"/>
      </w:r>
      <w:r>
        <w:t xml:space="preserve">Hence, the second check ensures the </w:t>
      </w:r>
      <w:r w:rsidR="00AD7EBA">
        <w:t xml:space="preserve">sum </w:t>
      </w:r>
      <w:r>
        <w:t xml:space="preserve">of </w:t>
      </w:r>
      <w:r w:rsidR="000C0AAC">
        <w:t xml:space="preserve">the </w:t>
      </w:r>
      <w:r w:rsidR="00AD7EBA">
        <w:t xml:space="preserve">number of </w:t>
      </w:r>
      <w:r>
        <w:t xml:space="preserve">peaks in reagent NMR fall </w:t>
      </w:r>
      <w:r w:rsidR="001520A1">
        <w:t>within</w:t>
      </w:r>
      <w:r>
        <w:t xml:space="preserve"> 3</w:t>
      </w:r>
      <w:r w:rsidR="001520A1">
        <w:t xml:space="preserve"> counts of the </w:t>
      </w:r>
      <w:r w:rsidR="00AD7EBA">
        <w:t xml:space="preserve">number of peaks of the </w:t>
      </w:r>
      <w:commentRangeStart w:id="594"/>
      <w:r w:rsidR="001520A1">
        <w:t>reaction NMR.</w:t>
      </w:r>
      <w:commentRangeEnd w:id="594"/>
      <w:r w:rsidR="00897614">
        <w:rPr>
          <w:rStyle w:val="CommentReference"/>
          <w:kern w:val="2"/>
          <w14:ligatures w14:val="standardContextual"/>
        </w:rPr>
        <w:commentReference w:id="594"/>
      </w:r>
    </w:p>
    <w:p w14:paraId="3DE89854" w14:textId="32656231" w:rsidR="00126333" w:rsidRDefault="001337F5" w:rsidP="00102146">
      <w:r>
        <w:t>D</w:t>
      </w:r>
      <w:r w:rsidR="00126333">
        <w:t xml:space="preserve">ecision maker compares the reaction mass spectra and expected mass peaks based on three checks. </w:t>
      </w:r>
      <w:r w:rsidR="00391F62">
        <w:t>The first check ensures the reaction mass peak falls within 0.4 Da of the expected peak, and the second checks if this peak has a relative intensity of at least 50%.</w:t>
      </w:r>
      <w:r w:rsidR="00B1143B">
        <w:t xml:space="preserve"> </w:t>
      </w:r>
      <w:r w:rsidR="00391F62">
        <w:t>The third check ensures that if the predicted structure has t</w:t>
      </w:r>
      <w:ins w:id="595" w:author="Ayme, Jean-François" w:date="2024-06-28T18:43:00Z">
        <w:r w:rsidR="00F262DB">
          <w:t>w</w:t>
        </w:r>
      </w:ins>
      <w:r w:rsidR="00391F62">
        <w:t xml:space="preserve">o or more metals, two </w:t>
      </w:r>
      <w:r w:rsidR="00391F62">
        <w:lastRenderedPageBreak/>
        <w:t xml:space="preserve">peaks that satisfy check 1 and check 2 have been found. </w:t>
      </w:r>
      <w:r w:rsidR="00152D1F">
        <w:t>This reduces the number of false positives caused by the shear amount of possible expected mass peaks.</w:t>
      </w:r>
    </w:p>
    <w:p w14:paraId="7150CB4C" w14:textId="1109A813" w:rsidR="00126333" w:rsidRDefault="00126333" w:rsidP="00391F62">
      <w:r>
        <w:t xml:space="preserve">The percentage of shifted NMR peaks, the range of NMR peak count, the range of mass peak hit, and the relative intensity of mass peak, are all parameters which can be varied. Hence, 94 reactions were labelled by an expert chemist and parameters optimized </w:t>
      </w:r>
      <w:r w:rsidR="00391F62">
        <w:t>until decision maker and human labels best converged.</w:t>
      </w:r>
    </w:p>
    <w:p w14:paraId="265CE225" w14:textId="4267E1F2" w:rsidR="004302AE" w:rsidRDefault="004302AE" w:rsidP="00102146">
      <w:r>
        <w:t xml:space="preserve">Once all checks for both spectra are passed, then the reaction is labelled as successful. </w:t>
      </w:r>
      <w:r w:rsidR="00497430">
        <w:t xml:space="preserve">Decision maker </w:t>
      </w:r>
      <w:r>
        <w:t>now allows the machine interpretable chemical space to be populated with labels.</w:t>
      </w:r>
    </w:p>
    <w:p w14:paraId="2F37D262" w14:textId="54B8C34B" w:rsidR="004302AE" w:rsidRDefault="00B64C4F" w:rsidP="004302AE">
      <w:pPr>
        <w:pStyle w:val="Heading3"/>
      </w:pPr>
      <w:bookmarkStart w:id="596" w:name="_Toc169859069"/>
      <w:r>
        <w:t xml:space="preserve">4.2.3 </w:t>
      </w:r>
      <w:r w:rsidR="004302AE">
        <w:t>Label Acquired Reactions</w:t>
      </w:r>
      <w:bookmarkEnd w:id="596"/>
    </w:p>
    <w:p w14:paraId="35332C1C" w14:textId="2D8FD7A5" w:rsidR="003A084C" w:rsidRDefault="004302AE" w:rsidP="00102146">
      <w:r>
        <w:t xml:space="preserve">With </w:t>
      </w:r>
      <w:r w:rsidR="003A084C">
        <w:t>the roboti</w:t>
      </w:r>
      <w:r w:rsidR="00E05247">
        <w:t>c platforms</w:t>
      </w:r>
      <w:r w:rsidR="003A084C">
        <w:t xml:space="preserve"> and decision maker all setup, the reactions and their spectra taken, labels for each reaction can be generated. This is handled by the program in </w:t>
      </w:r>
      <w:r w:rsidR="003A084C">
        <w:fldChar w:fldCharType="begin"/>
      </w:r>
      <w:r w:rsidR="003A084C">
        <w:instrText xml:space="preserve"> REF _Ref169463913 \h </w:instrText>
      </w:r>
      <w:r w:rsidR="003A084C">
        <w:fldChar w:fldCharType="separate"/>
      </w:r>
      <w:r w:rsidR="00141EA0">
        <w:t xml:space="preserve">Figure </w:t>
      </w:r>
      <w:r w:rsidR="00141EA0">
        <w:rPr>
          <w:noProof/>
        </w:rPr>
        <w:t>10</w:t>
      </w:r>
      <w:r w:rsidR="003A084C">
        <w:fldChar w:fldCharType="end"/>
      </w:r>
      <w:r w:rsidR="003A084C">
        <w:t>, the simplest so far.</w:t>
      </w:r>
    </w:p>
    <w:p w14:paraId="57398744" w14:textId="77777777" w:rsidR="003A084C" w:rsidRDefault="003A084C" w:rsidP="003A084C">
      <w:pPr>
        <w:keepNext/>
      </w:pPr>
      <w:r>
        <w:rPr>
          <w:noProof/>
        </w:rPr>
        <w:drawing>
          <wp:inline distT="0" distB="0" distL="0" distR="0" wp14:anchorId="73B0C48D" wp14:editId="7ABE2601">
            <wp:extent cx="6456218" cy="66114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458134" cy="6613396"/>
                    </a:xfrm>
                    <a:prstGeom prst="rect">
                      <a:avLst/>
                    </a:prstGeom>
                    <a:noFill/>
                    <a:ln>
                      <a:noFill/>
                    </a:ln>
                  </pic:spPr>
                </pic:pic>
              </a:graphicData>
            </a:graphic>
          </wp:inline>
        </w:drawing>
      </w:r>
    </w:p>
    <w:p w14:paraId="4C2BA0B5" w14:textId="12730124" w:rsidR="003A084C" w:rsidRDefault="003A084C" w:rsidP="003A084C">
      <w:pPr>
        <w:pStyle w:val="Caption"/>
      </w:pPr>
      <w:bookmarkStart w:id="597" w:name="_Ref169463913"/>
      <w:r>
        <w:t xml:space="preserve">Figure </w:t>
      </w:r>
      <w:fldSimple w:instr=" SEQ Figure \* ARABIC ">
        <w:r w:rsidR="00141EA0">
          <w:rPr>
            <w:noProof/>
          </w:rPr>
          <w:t>10</w:t>
        </w:r>
      </w:fldSimple>
      <w:bookmarkEnd w:id="597"/>
      <w:r>
        <w:t>: The logic behind the programme that takes in all spectra data, feeds it to decision maker to generate a chemical space filled by reactions with both features and labels. Th</w:t>
      </w:r>
      <w:r w:rsidR="00E05247">
        <w:t>is</w:t>
      </w:r>
      <w:r>
        <w:t xml:space="preserve"> program is a simple loop.</w:t>
      </w:r>
    </w:p>
    <w:p w14:paraId="53944804" w14:textId="4DD6533D" w:rsidR="001D7916" w:rsidRDefault="005E247F" w:rsidP="00C804E7">
      <w:r>
        <w:t xml:space="preserve">While simple, the programme plays a fundamental role in tying together features, spectra, and labels. </w:t>
      </w:r>
      <w:r w:rsidR="00F3543F">
        <w:t>The program is a loop that iterates through each reaction, and with it its features</w:t>
      </w:r>
      <w:r w:rsidR="00E05247">
        <w:t xml:space="preserve">, and feeds decision maker with its NMR and </w:t>
      </w:r>
      <w:r w:rsidR="00E05247">
        <w:lastRenderedPageBreak/>
        <w:t>mass spectra along with its reagent NMR spectra and expected mass peaks (</w:t>
      </w:r>
      <w:r w:rsidR="00E05247">
        <w:fldChar w:fldCharType="begin"/>
      </w:r>
      <w:r w:rsidR="00E05247">
        <w:instrText xml:space="preserve"> REF _Ref169463913 \h </w:instrText>
      </w:r>
      <w:r w:rsidR="00E05247">
        <w:fldChar w:fldCharType="separate"/>
      </w:r>
      <w:r w:rsidR="00141EA0">
        <w:t xml:space="preserve">Figure </w:t>
      </w:r>
      <w:r w:rsidR="00141EA0">
        <w:rPr>
          <w:noProof/>
        </w:rPr>
        <w:t>10</w:t>
      </w:r>
      <w:r w:rsidR="00E05247">
        <w:fldChar w:fldCharType="end"/>
      </w:r>
      <w:r w:rsidR="00E05247">
        <w:t>). This then generates a label for the reaction. The final output of the program is a</w:t>
      </w:r>
      <w:r w:rsidR="00F3543F">
        <w:t xml:space="preserve"> chemical space with reactions, features and labels. This is the dataset to be analysed and used with machine learning models.</w:t>
      </w:r>
    </w:p>
    <w:p w14:paraId="348FE274" w14:textId="468A7CB5" w:rsidR="005F6DC1" w:rsidRDefault="005F6DC1" w:rsidP="00141EA0">
      <w:pPr>
        <w:pStyle w:val="Heading2"/>
      </w:pPr>
      <w:bookmarkStart w:id="598" w:name="_Toc169859070"/>
      <w:r>
        <w:t>5.0 Dataset Exploration</w:t>
      </w:r>
      <w:bookmarkEnd w:id="598"/>
    </w:p>
    <w:p w14:paraId="1925969B" w14:textId="4F6B1299" w:rsidR="005F6DC1" w:rsidRPr="005F6DC1" w:rsidRDefault="005F6DC1" w:rsidP="005F6DC1">
      <w:r>
        <w:t>The robotic platform, along with decision maker, allows data to be collected on a whole chemical space. What is now required, is sieve building and an in-depth analysis to gain chemical insight.</w:t>
      </w:r>
    </w:p>
    <w:p w14:paraId="096ECC59" w14:textId="77777777" w:rsidR="00C804E7" w:rsidRPr="00DC444C" w:rsidRDefault="00C804E7" w:rsidP="00DC444C"/>
    <w:p w14:paraId="01709707" w14:textId="1F44DD9A" w:rsidR="009C5F32" w:rsidRDefault="009C5F32" w:rsidP="009C5F32">
      <w:pPr>
        <w:pStyle w:val="Heading2"/>
      </w:pPr>
      <w:bookmarkStart w:id="599" w:name="_Toc169859071"/>
      <w:r>
        <w:t>References</w:t>
      </w:r>
      <w:bookmarkEnd w:id="599"/>
    </w:p>
    <w:p w14:paraId="752837D2" w14:textId="77777777" w:rsidR="001C5E42" w:rsidRPr="001C5E42" w:rsidRDefault="00D85C05" w:rsidP="001C5E42">
      <w:pPr>
        <w:pStyle w:val="Bibliography"/>
        <w:rPr>
          <w:rFonts w:ascii="Calibri" w:hAnsi="Calibri" w:cs="Calibri"/>
        </w:rPr>
      </w:pPr>
      <w:r>
        <w:fldChar w:fldCharType="begin"/>
      </w:r>
      <w:r w:rsidR="00CC01C9">
        <w:instrText xml:space="preserve"> ADDIN ZOTERO_BIBL {"uncited":[],"omitted":[],"custom":[]} CSL_BIBLIOGRAPHY </w:instrText>
      </w:r>
      <w:r>
        <w:fldChar w:fldCharType="separate"/>
      </w:r>
      <w:r w:rsidR="001C5E42" w:rsidRPr="001C5E42">
        <w:rPr>
          <w:rFonts w:ascii="Calibri" w:hAnsi="Calibri" w:cs="Calibri"/>
        </w:rPr>
        <w:t>(1)</w:t>
      </w:r>
      <w:r w:rsidR="001C5E42" w:rsidRPr="001C5E42">
        <w:rPr>
          <w:rFonts w:ascii="Calibri" w:hAnsi="Calibri" w:cs="Calibri"/>
        </w:rPr>
        <w:tab/>
        <w:t xml:space="preserve">Schrader, M. L.; Schäfer, F. R.; Schäfers, F.; Glorius, F. Bridging the Information Gap in Organic Chemical Reactions. </w:t>
      </w:r>
      <w:r w:rsidR="001C5E42" w:rsidRPr="001C5E42">
        <w:rPr>
          <w:rFonts w:ascii="Calibri" w:hAnsi="Calibri" w:cs="Calibri"/>
          <w:i/>
          <w:iCs/>
        </w:rPr>
        <w:t>Nat. Chem.</w:t>
      </w:r>
      <w:r w:rsidR="001C5E42" w:rsidRPr="001C5E42">
        <w:rPr>
          <w:rFonts w:ascii="Calibri" w:hAnsi="Calibri" w:cs="Calibri"/>
        </w:rPr>
        <w:t xml:space="preserve"> </w:t>
      </w:r>
      <w:r w:rsidR="001C5E42" w:rsidRPr="001C5E42">
        <w:rPr>
          <w:rFonts w:ascii="Calibri" w:hAnsi="Calibri" w:cs="Calibri"/>
          <w:b/>
          <w:bCs/>
        </w:rPr>
        <w:t>2024</w:t>
      </w:r>
      <w:r w:rsidR="001C5E42" w:rsidRPr="001C5E42">
        <w:rPr>
          <w:rFonts w:ascii="Calibri" w:hAnsi="Calibri" w:cs="Calibri"/>
        </w:rPr>
        <w:t xml:space="preserve">, </w:t>
      </w:r>
      <w:r w:rsidR="001C5E42" w:rsidRPr="001C5E42">
        <w:rPr>
          <w:rFonts w:ascii="Calibri" w:hAnsi="Calibri" w:cs="Calibri"/>
          <w:i/>
          <w:iCs/>
        </w:rPr>
        <w:t>16</w:t>
      </w:r>
      <w:r w:rsidR="001C5E42" w:rsidRPr="001C5E42">
        <w:rPr>
          <w:rFonts w:ascii="Calibri" w:hAnsi="Calibri" w:cs="Calibri"/>
        </w:rPr>
        <w:t xml:space="preserve"> (4), 491–498. https://doi.org/10.1038/s41557-024-01470-8.</w:t>
      </w:r>
    </w:p>
    <w:p w14:paraId="22F26D0D" w14:textId="77777777" w:rsidR="001C5E42" w:rsidRPr="001C5E42" w:rsidRDefault="001C5E42" w:rsidP="001C5E42">
      <w:pPr>
        <w:pStyle w:val="Bibliography"/>
        <w:rPr>
          <w:rFonts w:ascii="Calibri" w:hAnsi="Calibri" w:cs="Calibri"/>
        </w:rPr>
      </w:pPr>
      <w:r w:rsidRPr="001C5E42">
        <w:rPr>
          <w:rFonts w:ascii="Calibri" w:hAnsi="Calibri" w:cs="Calibri"/>
        </w:rPr>
        <w:t>(2)</w:t>
      </w:r>
      <w:r w:rsidRPr="001C5E42">
        <w:rPr>
          <w:rFonts w:ascii="Calibri" w:hAnsi="Calibri" w:cs="Calibri"/>
        </w:rPr>
        <w:tab/>
        <w:t xml:space="preserve">Nippa, D. F.; Atz, K.; Müller, A. T.; Wolfard, J.; Isert, C.; Binder, M.; Scheidegger, O.; Konrad, D. B.; Grether, U.; Martin, R. E.; Schneider, G. Identifying Opportunities for Late-Stage C-H Alkylation with High-Throughput Experimentation and in Silico Reaction Screening. </w:t>
      </w:r>
      <w:r w:rsidRPr="001C5E42">
        <w:rPr>
          <w:rFonts w:ascii="Calibri" w:hAnsi="Calibri" w:cs="Calibri"/>
          <w:i/>
          <w:iCs/>
        </w:rPr>
        <w:t>Commun. Chem.</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6</w:t>
      </w:r>
      <w:r w:rsidRPr="001C5E42">
        <w:rPr>
          <w:rFonts w:ascii="Calibri" w:hAnsi="Calibri" w:cs="Calibri"/>
        </w:rPr>
        <w:t xml:space="preserve"> (1), 1–11. https://doi.org/10.1038/s42004-023-01047-5.</w:t>
      </w:r>
    </w:p>
    <w:p w14:paraId="494E45A4" w14:textId="77777777" w:rsidR="001C5E42" w:rsidRPr="001C5E42" w:rsidRDefault="001C5E42" w:rsidP="001C5E42">
      <w:pPr>
        <w:pStyle w:val="Bibliography"/>
        <w:rPr>
          <w:rFonts w:ascii="Calibri" w:hAnsi="Calibri" w:cs="Calibri"/>
        </w:rPr>
      </w:pPr>
      <w:r w:rsidRPr="001C5E42">
        <w:rPr>
          <w:rFonts w:ascii="Calibri" w:hAnsi="Calibri" w:cs="Calibri"/>
        </w:rPr>
        <w:t>(3)</w:t>
      </w:r>
      <w:r w:rsidRPr="001C5E42">
        <w:rPr>
          <w:rFonts w:ascii="Calibri" w:hAnsi="Calibri" w:cs="Calibri"/>
        </w:rPr>
        <w:tab/>
        <w:t xml:space="preserve">Zhang, D.; Ronson, T. K.; Nitschke, J. R. Functional Capsules via Subcomponent Self-Assembly. </w:t>
      </w:r>
      <w:r w:rsidRPr="001C5E42">
        <w:rPr>
          <w:rFonts w:ascii="Calibri" w:hAnsi="Calibri" w:cs="Calibri"/>
          <w:i/>
          <w:iCs/>
        </w:rPr>
        <w:t>Acc. Chem. Res.</w:t>
      </w:r>
      <w:r w:rsidRPr="001C5E42">
        <w:rPr>
          <w:rFonts w:ascii="Calibri" w:hAnsi="Calibri" w:cs="Calibri"/>
        </w:rPr>
        <w:t xml:space="preserve"> </w:t>
      </w:r>
      <w:r w:rsidRPr="001C5E42">
        <w:rPr>
          <w:rFonts w:ascii="Calibri" w:hAnsi="Calibri" w:cs="Calibri"/>
          <w:b/>
          <w:bCs/>
        </w:rPr>
        <w:t>2018</w:t>
      </w:r>
      <w:r w:rsidRPr="001C5E42">
        <w:rPr>
          <w:rFonts w:ascii="Calibri" w:hAnsi="Calibri" w:cs="Calibri"/>
        </w:rPr>
        <w:t xml:space="preserve">, </w:t>
      </w:r>
      <w:r w:rsidRPr="001C5E42">
        <w:rPr>
          <w:rFonts w:ascii="Calibri" w:hAnsi="Calibri" w:cs="Calibri"/>
          <w:i/>
          <w:iCs/>
        </w:rPr>
        <w:t>51</w:t>
      </w:r>
      <w:r w:rsidRPr="001C5E42">
        <w:rPr>
          <w:rFonts w:ascii="Calibri" w:hAnsi="Calibri" w:cs="Calibri"/>
        </w:rPr>
        <w:t xml:space="preserve"> (10), 2423–2436. https://doi.org/10.1021/acs.accounts.8b00303.</w:t>
      </w:r>
    </w:p>
    <w:p w14:paraId="5AD28E13" w14:textId="77777777" w:rsidR="001C5E42" w:rsidRPr="001C5E42" w:rsidRDefault="001C5E42" w:rsidP="001C5E42">
      <w:pPr>
        <w:pStyle w:val="Bibliography"/>
        <w:rPr>
          <w:rFonts w:ascii="Calibri" w:hAnsi="Calibri" w:cs="Calibri"/>
        </w:rPr>
      </w:pPr>
      <w:r w:rsidRPr="001C5E42">
        <w:rPr>
          <w:rFonts w:ascii="Calibri" w:hAnsi="Calibri" w:cs="Calibri"/>
        </w:rPr>
        <w:t>(4)</w:t>
      </w:r>
      <w:r w:rsidRPr="001C5E42">
        <w:rPr>
          <w:rFonts w:ascii="Calibri" w:hAnsi="Calibri" w:cs="Calibri"/>
        </w:rPr>
        <w:tab/>
        <w:t xml:space="preserve">Chakrabarty, R.; Mukherjee, P. S.; Stang, P. J. Supramolecular Coordination: Self-Assembly of Finite Two- and Three-Dimensional Ensembles.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2011</w:t>
      </w:r>
      <w:r w:rsidRPr="001C5E42">
        <w:rPr>
          <w:rFonts w:ascii="Calibri" w:hAnsi="Calibri" w:cs="Calibri"/>
        </w:rPr>
        <w:t xml:space="preserve">, </w:t>
      </w:r>
      <w:r w:rsidRPr="001C5E42">
        <w:rPr>
          <w:rFonts w:ascii="Calibri" w:hAnsi="Calibri" w:cs="Calibri"/>
          <w:i/>
          <w:iCs/>
        </w:rPr>
        <w:t>111</w:t>
      </w:r>
      <w:r w:rsidRPr="001C5E42">
        <w:rPr>
          <w:rFonts w:ascii="Calibri" w:hAnsi="Calibri" w:cs="Calibri"/>
        </w:rPr>
        <w:t xml:space="preserve"> (11), 6810–6918. https://doi.org/10.1021/cr200077m.</w:t>
      </w:r>
    </w:p>
    <w:p w14:paraId="5AA16583" w14:textId="77777777" w:rsidR="001C5E42" w:rsidRPr="001C5E42" w:rsidRDefault="001C5E42" w:rsidP="001C5E42">
      <w:pPr>
        <w:pStyle w:val="Bibliography"/>
        <w:rPr>
          <w:rFonts w:ascii="Calibri" w:hAnsi="Calibri" w:cs="Calibri"/>
        </w:rPr>
      </w:pPr>
      <w:r w:rsidRPr="001C5E42">
        <w:rPr>
          <w:rFonts w:ascii="Calibri" w:hAnsi="Calibri" w:cs="Calibri"/>
        </w:rPr>
        <w:t>(5)</w:t>
      </w:r>
      <w:r w:rsidRPr="001C5E42">
        <w:rPr>
          <w:rFonts w:ascii="Calibri" w:hAnsi="Calibri" w:cs="Calibri"/>
        </w:rPr>
        <w:tab/>
        <w:t xml:space="preserve">Noh, J.; Doan, H. A.; Job, H.; Robertson, L. A.; Zhang, L.; Assary, R. S.; Mueller, K.; Murugesan, V.; Liang, Y. An Integrated High-Throughput Robotic Platform and Active Learning Approach for Accelerated Discovery of Optimal Electrolyte Formulations. </w:t>
      </w:r>
      <w:r w:rsidRPr="001C5E42">
        <w:rPr>
          <w:rFonts w:ascii="Calibri" w:hAnsi="Calibri" w:cs="Calibri"/>
          <w:i/>
          <w:iCs/>
        </w:rPr>
        <w:t>Nat. Commun.</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xml:space="preserve">, </w:t>
      </w:r>
      <w:r w:rsidRPr="001C5E42">
        <w:rPr>
          <w:rFonts w:ascii="Calibri" w:hAnsi="Calibri" w:cs="Calibri"/>
          <w:i/>
          <w:iCs/>
        </w:rPr>
        <w:t>15</w:t>
      </w:r>
      <w:r w:rsidRPr="001C5E42">
        <w:rPr>
          <w:rFonts w:ascii="Calibri" w:hAnsi="Calibri" w:cs="Calibri"/>
        </w:rPr>
        <w:t xml:space="preserve"> (1), 2757. https://doi.org/10.1038/s41467-024-47070-5.</w:t>
      </w:r>
    </w:p>
    <w:p w14:paraId="7CC04108" w14:textId="77777777" w:rsidR="001C5E42" w:rsidRPr="001C5E42" w:rsidRDefault="001C5E42" w:rsidP="001C5E42">
      <w:pPr>
        <w:pStyle w:val="Bibliography"/>
        <w:rPr>
          <w:rFonts w:ascii="Calibri" w:hAnsi="Calibri" w:cs="Calibri"/>
        </w:rPr>
      </w:pPr>
      <w:r w:rsidRPr="001C5E42">
        <w:rPr>
          <w:rFonts w:ascii="Calibri" w:hAnsi="Calibri" w:cs="Calibri"/>
        </w:rPr>
        <w:t>(6)</w:t>
      </w:r>
      <w:r w:rsidRPr="001C5E42">
        <w:rPr>
          <w:rFonts w:ascii="Calibri" w:hAnsi="Calibri" w:cs="Calibri"/>
        </w:rPr>
        <w:tab/>
        <w:t xml:space="preserve">Cook, T. R.; Zheng, Y.-R.; Stang, P. J. Metal–Organic Frameworks and Self-Assembled Supramolecular Coordination Complexes: Comparing and Contrasting the Design, Synthesis, and Functionality of Metal–Organic Materials.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2013</w:t>
      </w:r>
      <w:r w:rsidRPr="001C5E42">
        <w:rPr>
          <w:rFonts w:ascii="Calibri" w:hAnsi="Calibri" w:cs="Calibri"/>
        </w:rPr>
        <w:t xml:space="preserve">, </w:t>
      </w:r>
      <w:r w:rsidRPr="001C5E42">
        <w:rPr>
          <w:rFonts w:ascii="Calibri" w:hAnsi="Calibri" w:cs="Calibri"/>
          <w:i/>
          <w:iCs/>
        </w:rPr>
        <w:t>113</w:t>
      </w:r>
      <w:r w:rsidRPr="001C5E42">
        <w:rPr>
          <w:rFonts w:ascii="Calibri" w:hAnsi="Calibri" w:cs="Calibri"/>
        </w:rPr>
        <w:t xml:space="preserve"> (1), 734–777. https://doi.org/10.1021/cr3002824.</w:t>
      </w:r>
    </w:p>
    <w:p w14:paraId="768BC611" w14:textId="77777777" w:rsidR="001C5E42" w:rsidRPr="001C5E42" w:rsidRDefault="001C5E42" w:rsidP="001C5E42">
      <w:pPr>
        <w:pStyle w:val="Bibliography"/>
        <w:rPr>
          <w:rFonts w:ascii="Calibri" w:hAnsi="Calibri" w:cs="Calibri"/>
        </w:rPr>
      </w:pPr>
      <w:r w:rsidRPr="001C5E42">
        <w:rPr>
          <w:rFonts w:ascii="Calibri" w:hAnsi="Calibri" w:cs="Calibri"/>
        </w:rPr>
        <w:t>(7)</w:t>
      </w:r>
      <w:r w:rsidRPr="001C5E42">
        <w:rPr>
          <w:rFonts w:ascii="Calibri" w:hAnsi="Calibri" w:cs="Calibri"/>
        </w:rPr>
        <w:tab/>
        <w:t xml:space="preserve">Caramelli, D.; Granda, J. M.; Mehr, S. H. M.; Cambié, D.; Henson, A. B.; Cronin, L. Discovering New Chemistry with an Autonomous Robotic Platform Driven by a Reactivity-Seeking Neural Network. </w:t>
      </w:r>
      <w:r w:rsidRPr="001C5E42">
        <w:rPr>
          <w:rFonts w:ascii="Calibri" w:hAnsi="Calibri" w:cs="Calibri"/>
          <w:i/>
          <w:iCs/>
        </w:rPr>
        <w:t>ACS Cent. Sci.</w:t>
      </w:r>
      <w:r w:rsidRPr="001C5E42">
        <w:rPr>
          <w:rFonts w:ascii="Calibri" w:hAnsi="Calibri" w:cs="Calibri"/>
        </w:rPr>
        <w:t xml:space="preserve"> </w:t>
      </w:r>
      <w:r w:rsidRPr="001C5E42">
        <w:rPr>
          <w:rFonts w:ascii="Calibri" w:hAnsi="Calibri" w:cs="Calibri"/>
          <w:b/>
          <w:bCs/>
        </w:rPr>
        <w:t>2021</w:t>
      </w:r>
      <w:r w:rsidRPr="001C5E42">
        <w:rPr>
          <w:rFonts w:ascii="Calibri" w:hAnsi="Calibri" w:cs="Calibri"/>
        </w:rPr>
        <w:t xml:space="preserve">, </w:t>
      </w:r>
      <w:r w:rsidRPr="001C5E42">
        <w:rPr>
          <w:rFonts w:ascii="Calibri" w:hAnsi="Calibri" w:cs="Calibri"/>
          <w:i/>
          <w:iCs/>
        </w:rPr>
        <w:t>7</w:t>
      </w:r>
      <w:r w:rsidRPr="001C5E42">
        <w:rPr>
          <w:rFonts w:ascii="Calibri" w:hAnsi="Calibri" w:cs="Calibri"/>
        </w:rPr>
        <w:t xml:space="preserve"> (11), 1821–1830. https://doi.org/10.1021/acscentsci.1c00435.</w:t>
      </w:r>
    </w:p>
    <w:p w14:paraId="6B3A653F" w14:textId="77777777" w:rsidR="001C5E42" w:rsidRPr="001C5E42" w:rsidRDefault="001C5E42" w:rsidP="001C5E42">
      <w:pPr>
        <w:pStyle w:val="Bibliography"/>
        <w:rPr>
          <w:rFonts w:ascii="Calibri" w:hAnsi="Calibri" w:cs="Calibri"/>
        </w:rPr>
      </w:pPr>
      <w:r w:rsidRPr="001C5E42">
        <w:rPr>
          <w:rFonts w:ascii="Calibri" w:hAnsi="Calibri" w:cs="Calibri"/>
        </w:rPr>
        <w:t>(8)</w:t>
      </w:r>
      <w:r w:rsidRPr="001C5E42">
        <w:rPr>
          <w:rFonts w:ascii="Calibri" w:hAnsi="Calibri" w:cs="Calibri"/>
        </w:rPr>
        <w:tab/>
        <w:t xml:space="preserve">Abolhasani, M.; Kumacheva, E. The Rise of Self-Driving Labs in Chemical and Materials Sciences. </w:t>
      </w:r>
      <w:r w:rsidRPr="001C5E42">
        <w:rPr>
          <w:rFonts w:ascii="Calibri" w:hAnsi="Calibri" w:cs="Calibri"/>
          <w:i/>
          <w:iCs/>
        </w:rPr>
        <w:t>Nat. Synth.</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2</w:t>
      </w:r>
      <w:r w:rsidRPr="001C5E42">
        <w:rPr>
          <w:rFonts w:ascii="Calibri" w:hAnsi="Calibri" w:cs="Calibri"/>
        </w:rPr>
        <w:t xml:space="preserve"> (6), 483–492. https://doi.org/10.1038/s44160-022-00231-0.</w:t>
      </w:r>
    </w:p>
    <w:p w14:paraId="3A4B1175" w14:textId="77777777" w:rsidR="001C5E42" w:rsidRPr="001C5E42" w:rsidRDefault="001C5E42" w:rsidP="001C5E42">
      <w:pPr>
        <w:pStyle w:val="Bibliography"/>
        <w:rPr>
          <w:rFonts w:ascii="Calibri" w:hAnsi="Calibri" w:cs="Calibri"/>
        </w:rPr>
      </w:pPr>
      <w:r w:rsidRPr="001C5E42">
        <w:rPr>
          <w:rFonts w:ascii="Calibri" w:hAnsi="Calibri" w:cs="Calibri"/>
        </w:rPr>
        <w:t>(9)</w:t>
      </w:r>
      <w:r w:rsidRPr="001C5E42">
        <w:rPr>
          <w:rFonts w:ascii="Calibri" w:hAnsi="Calibri" w:cs="Calibri"/>
        </w:rPr>
        <w:tab/>
        <w:t xml:space="preserve">Li, X.; Maffettone, P. M.; Che, Y.; Liu, T.; Chen, L.; Cooper, A. I. Combining Machine Learning and High-Throughput Experimentation to Discover Photocatalytically Active Organic Molecules. </w:t>
      </w:r>
      <w:r w:rsidRPr="001C5E42">
        <w:rPr>
          <w:rFonts w:ascii="Calibri" w:hAnsi="Calibri" w:cs="Calibri"/>
          <w:i/>
          <w:iCs/>
        </w:rPr>
        <w:t>Chem. Sci.</w:t>
      </w:r>
      <w:r w:rsidRPr="001C5E42">
        <w:rPr>
          <w:rFonts w:ascii="Calibri" w:hAnsi="Calibri" w:cs="Calibri"/>
        </w:rPr>
        <w:t xml:space="preserve"> </w:t>
      </w:r>
      <w:r w:rsidRPr="001C5E42">
        <w:rPr>
          <w:rFonts w:ascii="Calibri" w:hAnsi="Calibri" w:cs="Calibri"/>
          <w:b/>
          <w:bCs/>
        </w:rPr>
        <w:t>2021</w:t>
      </w:r>
      <w:r w:rsidRPr="001C5E42">
        <w:rPr>
          <w:rFonts w:ascii="Calibri" w:hAnsi="Calibri" w:cs="Calibri"/>
        </w:rPr>
        <w:t xml:space="preserve">, </w:t>
      </w:r>
      <w:r w:rsidRPr="001C5E42">
        <w:rPr>
          <w:rFonts w:ascii="Calibri" w:hAnsi="Calibri" w:cs="Calibri"/>
          <w:i/>
          <w:iCs/>
        </w:rPr>
        <w:t>12</w:t>
      </w:r>
      <w:r w:rsidRPr="001C5E42">
        <w:rPr>
          <w:rFonts w:ascii="Calibri" w:hAnsi="Calibri" w:cs="Calibri"/>
        </w:rPr>
        <w:t xml:space="preserve"> (32), 10742–10754. https://doi.org/10.1039/D1SC02150H.</w:t>
      </w:r>
    </w:p>
    <w:p w14:paraId="6CE97ACF" w14:textId="77777777" w:rsidR="001C5E42" w:rsidRPr="001C5E42" w:rsidRDefault="001C5E42" w:rsidP="001C5E42">
      <w:pPr>
        <w:pStyle w:val="Bibliography"/>
        <w:rPr>
          <w:rFonts w:ascii="Calibri" w:hAnsi="Calibri" w:cs="Calibri"/>
        </w:rPr>
      </w:pPr>
      <w:r w:rsidRPr="001C5E42">
        <w:rPr>
          <w:rFonts w:ascii="Calibri" w:hAnsi="Calibri" w:cs="Calibri"/>
        </w:rPr>
        <w:t>(10)</w:t>
      </w:r>
      <w:r w:rsidRPr="001C5E42">
        <w:rPr>
          <w:rFonts w:ascii="Calibri" w:hAnsi="Calibri" w:cs="Calibri"/>
        </w:rPr>
        <w:tab/>
        <w:t xml:space="preserve">Renom-Carrasco, M.; Lefort, L. Ligand Libraries for High Throughput Screening of Homogeneous Catalysts. </w:t>
      </w:r>
      <w:r w:rsidRPr="001C5E42">
        <w:rPr>
          <w:rFonts w:ascii="Calibri" w:hAnsi="Calibri" w:cs="Calibri"/>
          <w:i/>
          <w:iCs/>
        </w:rPr>
        <w:t>Chem. Soc. Rev.</w:t>
      </w:r>
      <w:r w:rsidRPr="001C5E42">
        <w:rPr>
          <w:rFonts w:ascii="Calibri" w:hAnsi="Calibri" w:cs="Calibri"/>
        </w:rPr>
        <w:t xml:space="preserve"> </w:t>
      </w:r>
      <w:r w:rsidRPr="001C5E42">
        <w:rPr>
          <w:rFonts w:ascii="Calibri" w:hAnsi="Calibri" w:cs="Calibri"/>
          <w:b/>
          <w:bCs/>
        </w:rPr>
        <w:t>2018</w:t>
      </w:r>
      <w:r w:rsidRPr="001C5E42">
        <w:rPr>
          <w:rFonts w:ascii="Calibri" w:hAnsi="Calibri" w:cs="Calibri"/>
        </w:rPr>
        <w:t xml:space="preserve">, </w:t>
      </w:r>
      <w:r w:rsidRPr="001C5E42">
        <w:rPr>
          <w:rFonts w:ascii="Calibri" w:hAnsi="Calibri" w:cs="Calibri"/>
          <w:i/>
          <w:iCs/>
        </w:rPr>
        <w:t>47</w:t>
      </w:r>
      <w:r w:rsidRPr="001C5E42">
        <w:rPr>
          <w:rFonts w:ascii="Calibri" w:hAnsi="Calibri" w:cs="Calibri"/>
        </w:rPr>
        <w:t xml:space="preserve"> (13), 5038–5060. https://doi.org/10.1039/C7CS00844A.</w:t>
      </w:r>
    </w:p>
    <w:p w14:paraId="54195813" w14:textId="77777777" w:rsidR="001C5E42" w:rsidRPr="001C5E42" w:rsidRDefault="001C5E42" w:rsidP="001C5E42">
      <w:pPr>
        <w:pStyle w:val="Bibliography"/>
        <w:rPr>
          <w:rFonts w:ascii="Calibri" w:hAnsi="Calibri" w:cs="Calibri"/>
        </w:rPr>
      </w:pPr>
      <w:r w:rsidRPr="001C5E42">
        <w:rPr>
          <w:rFonts w:ascii="Calibri" w:hAnsi="Calibri" w:cs="Calibri"/>
        </w:rPr>
        <w:t>(11)</w:t>
      </w:r>
      <w:r w:rsidRPr="001C5E42">
        <w:rPr>
          <w:rFonts w:ascii="Calibri" w:hAnsi="Calibri" w:cs="Calibri"/>
        </w:rPr>
        <w:tab/>
        <w:t xml:space="preserve">Rulev, A. Y. Serendipity or the Art of Making Discoveries. </w:t>
      </w:r>
      <w:r w:rsidRPr="001C5E42">
        <w:rPr>
          <w:rFonts w:ascii="Calibri" w:hAnsi="Calibri" w:cs="Calibri"/>
          <w:i/>
          <w:iCs/>
        </w:rPr>
        <w:t>New J. Chem.</w:t>
      </w:r>
      <w:r w:rsidRPr="001C5E42">
        <w:rPr>
          <w:rFonts w:ascii="Calibri" w:hAnsi="Calibri" w:cs="Calibri"/>
        </w:rPr>
        <w:t xml:space="preserve"> </w:t>
      </w:r>
      <w:r w:rsidRPr="001C5E42">
        <w:rPr>
          <w:rFonts w:ascii="Calibri" w:hAnsi="Calibri" w:cs="Calibri"/>
          <w:b/>
          <w:bCs/>
        </w:rPr>
        <w:t>2017</w:t>
      </w:r>
      <w:r w:rsidRPr="001C5E42">
        <w:rPr>
          <w:rFonts w:ascii="Calibri" w:hAnsi="Calibri" w:cs="Calibri"/>
        </w:rPr>
        <w:t xml:space="preserve">, </w:t>
      </w:r>
      <w:r w:rsidRPr="001C5E42">
        <w:rPr>
          <w:rFonts w:ascii="Calibri" w:hAnsi="Calibri" w:cs="Calibri"/>
          <w:i/>
          <w:iCs/>
        </w:rPr>
        <w:t>41</w:t>
      </w:r>
      <w:r w:rsidRPr="001C5E42">
        <w:rPr>
          <w:rFonts w:ascii="Calibri" w:hAnsi="Calibri" w:cs="Calibri"/>
        </w:rPr>
        <w:t xml:space="preserve"> (11), 4262–4268. https://doi.org/10.1039/C7NJ00182G.</w:t>
      </w:r>
    </w:p>
    <w:p w14:paraId="6B54BAEC" w14:textId="77777777" w:rsidR="001C5E42" w:rsidRPr="001C5E42" w:rsidRDefault="001C5E42" w:rsidP="001C5E42">
      <w:pPr>
        <w:pStyle w:val="Bibliography"/>
        <w:rPr>
          <w:rFonts w:ascii="Calibri" w:hAnsi="Calibri" w:cs="Calibri"/>
        </w:rPr>
      </w:pPr>
      <w:r w:rsidRPr="001C5E42">
        <w:rPr>
          <w:rFonts w:ascii="Calibri" w:hAnsi="Calibri" w:cs="Calibri"/>
        </w:rPr>
        <w:t>(12)</w:t>
      </w:r>
      <w:r w:rsidRPr="001C5E42">
        <w:rPr>
          <w:rFonts w:ascii="Calibri" w:hAnsi="Calibri" w:cs="Calibri"/>
        </w:rPr>
        <w:tab/>
        <w:t xml:space="preserve">O’Shaughnessy, M.; Glover, J.; Hafizi, R.; Barhi, M.; Clowes, R.; Chong, S. Y.; Argent, S. P.; Day, G. M.; Cooper, A. I. Porous Isoreticular Non-Metal Organic Frameworks. </w:t>
      </w:r>
      <w:r w:rsidRPr="001C5E42">
        <w:rPr>
          <w:rFonts w:ascii="Calibri" w:hAnsi="Calibri" w:cs="Calibri"/>
          <w:i/>
          <w:iCs/>
        </w:rPr>
        <w:t>Nature</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xml:space="preserve">, </w:t>
      </w:r>
      <w:r w:rsidRPr="001C5E42">
        <w:rPr>
          <w:rFonts w:ascii="Calibri" w:hAnsi="Calibri" w:cs="Calibri"/>
          <w:i/>
          <w:iCs/>
        </w:rPr>
        <w:t>630</w:t>
      </w:r>
      <w:r w:rsidRPr="001C5E42">
        <w:rPr>
          <w:rFonts w:ascii="Calibri" w:hAnsi="Calibri" w:cs="Calibri"/>
        </w:rPr>
        <w:t xml:space="preserve"> (8015), 102–108. https://doi.org/10.1038/s41586-024-07353-9.</w:t>
      </w:r>
    </w:p>
    <w:p w14:paraId="2C93F0C3" w14:textId="77777777" w:rsidR="001C5E42" w:rsidRPr="001C5E42" w:rsidRDefault="001C5E42" w:rsidP="001C5E42">
      <w:pPr>
        <w:pStyle w:val="Bibliography"/>
        <w:rPr>
          <w:rFonts w:ascii="Calibri" w:hAnsi="Calibri" w:cs="Calibri"/>
        </w:rPr>
      </w:pPr>
      <w:r w:rsidRPr="001C5E42">
        <w:rPr>
          <w:rFonts w:ascii="Calibri" w:hAnsi="Calibri" w:cs="Calibri"/>
        </w:rPr>
        <w:t>(13)</w:t>
      </w:r>
      <w:r w:rsidRPr="001C5E42">
        <w:rPr>
          <w:rFonts w:ascii="Calibri" w:hAnsi="Calibri" w:cs="Calibri"/>
        </w:rPr>
        <w:tab/>
        <w:t xml:space="preserve">Burger, B.; Maffettone, P. M.; Gusev, V. V.; Aitchison, C. M.; Bai, Y.; Wang, X.; Li, X.; Alston, B. M.; Li, B.; Clowes, R.; Rankin, N.; Harris, B.; Sprick, R. S.; Cooper, A. I. A Mobile Robotic Chemist. </w:t>
      </w:r>
      <w:r w:rsidRPr="001C5E42">
        <w:rPr>
          <w:rFonts w:ascii="Calibri" w:hAnsi="Calibri" w:cs="Calibri"/>
          <w:i/>
          <w:iCs/>
        </w:rPr>
        <w:t>Nature</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583</w:t>
      </w:r>
      <w:r w:rsidRPr="001C5E42">
        <w:rPr>
          <w:rFonts w:ascii="Calibri" w:hAnsi="Calibri" w:cs="Calibri"/>
        </w:rPr>
        <w:t xml:space="preserve"> (7815), 237–241. https://doi.org/10.1038/s41586-020-2442-2.</w:t>
      </w:r>
    </w:p>
    <w:p w14:paraId="42883A96" w14:textId="77777777" w:rsidR="001C5E42" w:rsidRPr="001C5E42" w:rsidRDefault="001C5E42" w:rsidP="001C5E42">
      <w:pPr>
        <w:pStyle w:val="Bibliography"/>
        <w:rPr>
          <w:rFonts w:ascii="Calibri" w:hAnsi="Calibri" w:cs="Calibri"/>
        </w:rPr>
      </w:pPr>
      <w:r w:rsidRPr="001C5E42">
        <w:rPr>
          <w:rFonts w:ascii="Calibri" w:hAnsi="Calibri" w:cs="Calibri"/>
        </w:rPr>
        <w:t>(14)</w:t>
      </w:r>
      <w:r w:rsidRPr="001C5E42">
        <w:rPr>
          <w:rFonts w:ascii="Calibri" w:hAnsi="Calibri" w:cs="Calibri"/>
        </w:rPr>
        <w:tab/>
        <w:t xml:space="preserve">Li, X.; Che, Y.; Chen, L.; Liu, T.; Wang, K.; Liu, L.; Yang, H.; Pyzer-Knapp, E. O.; Cooper, A. I. Sequential Closed-Loop Bayesian Optimization as a Guide for Organic Molecular Metallophotocatalyst Formulation Discovery. </w:t>
      </w:r>
      <w:r w:rsidRPr="001C5E42">
        <w:rPr>
          <w:rFonts w:ascii="Calibri" w:hAnsi="Calibri" w:cs="Calibri"/>
          <w:i/>
          <w:iCs/>
        </w:rPr>
        <w:t>Nat. Chem.</w:t>
      </w:r>
      <w:r w:rsidRPr="001C5E42">
        <w:rPr>
          <w:rFonts w:ascii="Calibri" w:hAnsi="Calibri" w:cs="Calibri"/>
        </w:rPr>
        <w:t xml:space="preserve"> </w:t>
      </w:r>
      <w:r w:rsidRPr="001C5E42">
        <w:rPr>
          <w:rFonts w:ascii="Calibri" w:hAnsi="Calibri" w:cs="Calibri"/>
          <w:b/>
          <w:bCs/>
        </w:rPr>
        <w:t>2024</w:t>
      </w:r>
      <w:r w:rsidRPr="001C5E42">
        <w:rPr>
          <w:rFonts w:ascii="Calibri" w:hAnsi="Calibri" w:cs="Calibri"/>
        </w:rPr>
        <w:t>, 1–9. https://doi.org/10.1038/s41557-024-01546-5.</w:t>
      </w:r>
    </w:p>
    <w:p w14:paraId="7F3C6CD9" w14:textId="77777777" w:rsidR="001C5E42" w:rsidRPr="001C5E42" w:rsidRDefault="001C5E42" w:rsidP="001C5E42">
      <w:pPr>
        <w:pStyle w:val="Bibliography"/>
        <w:rPr>
          <w:rFonts w:ascii="Calibri" w:hAnsi="Calibri" w:cs="Calibri"/>
        </w:rPr>
      </w:pPr>
      <w:r w:rsidRPr="001C5E42">
        <w:rPr>
          <w:rFonts w:ascii="Calibri" w:hAnsi="Calibri" w:cs="Calibri"/>
        </w:rPr>
        <w:t>(15)</w:t>
      </w:r>
      <w:r w:rsidRPr="001C5E42">
        <w:rPr>
          <w:rFonts w:ascii="Calibri" w:hAnsi="Calibri" w:cs="Calibri"/>
        </w:rPr>
        <w:tab/>
        <w:t xml:space="preserve">Rodríguez-Pérez, R.; Bajorath, J. Interpretation of Compound Activity Predictions from Complex Machine Learning Models Using Local Approximations and Shapley Values. </w:t>
      </w:r>
      <w:r w:rsidRPr="001C5E42">
        <w:rPr>
          <w:rFonts w:ascii="Calibri" w:hAnsi="Calibri" w:cs="Calibri"/>
          <w:i/>
          <w:iCs/>
        </w:rPr>
        <w:t>J. Med. Chem.</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63</w:t>
      </w:r>
      <w:r w:rsidRPr="001C5E42">
        <w:rPr>
          <w:rFonts w:ascii="Calibri" w:hAnsi="Calibri" w:cs="Calibri"/>
        </w:rPr>
        <w:t xml:space="preserve"> (16), 8761–8777. https://doi.org/10.1021/acs.jmedchem.9b01101.</w:t>
      </w:r>
    </w:p>
    <w:p w14:paraId="4C28B14D" w14:textId="77777777" w:rsidR="001C5E42" w:rsidRPr="001C5E42" w:rsidRDefault="001C5E42" w:rsidP="001C5E42">
      <w:pPr>
        <w:pStyle w:val="Bibliography"/>
        <w:rPr>
          <w:rFonts w:ascii="Calibri" w:hAnsi="Calibri" w:cs="Calibri"/>
        </w:rPr>
      </w:pPr>
      <w:r w:rsidRPr="001C5E42">
        <w:rPr>
          <w:rFonts w:ascii="Calibri" w:hAnsi="Calibri" w:cs="Calibri"/>
        </w:rPr>
        <w:t>(16)</w:t>
      </w:r>
      <w:r w:rsidRPr="001C5E42">
        <w:rPr>
          <w:rFonts w:ascii="Calibri" w:hAnsi="Calibri" w:cs="Calibri"/>
        </w:rPr>
        <w:tab/>
        <w:t xml:space="preserve">Goral, V.; Nelen, M. I.; Eliseev, A. V.; Lehn, J.-M. Double-Level “Orthogonal” Dynamic Combinatorial Libraries on Transition Metal Template. </w:t>
      </w:r>
      <w:r w:rsidRPr="001C5E42">
        <w:rPr>
          <w:rFonts w:ascii="Calibri" w:hAnsi="Calibri" w:cs="Calibri"/>
          <w:i/>
          <w:iCs/>
        </w:rPr>
        <w:t>Proc. Natl. Acad. Sci.</w:t>
      </w:r>
      <w:r w:rsidRPr="001C5E42">
        <w:rPr>
          <w:rFonts w:ascii="Calibri" w:hAnsi="Calibri" w:cs="Calibri"/>
        </w:rPr>
        <w:t xml:space="preserve"> </w:t>
      </w:r>
      <w:r w:rsidRPr="001C5E42">
        <w:rPr>
          <w:rFonts w:ascii="Calibri" w:hAnsi="Calibri" w:cs="Calibri"/>
          <w:b/>
          <w:bCs/>
        </w:rPr>
        <w:t>2001</w:t>
      </w:r>
      <w:r w:rsidRPr="001C5E42">
        <w:rPr>
          <w:rFonts w:ascii="Calibri" w:hAnsi="Calibri" w:cs="Calibri"/>
        </w:rPr>
        <w:t xml:space="preserve">, </w:t>
      </w:r>
      <w:r w:rsidRPr="001C5E42">
        <w:rPr>
          <w:rFonts w:ascii="Calibri" w:hAnsi="Calibri" w:cs="Calibri"/>
          <w:i/>
          <w:iCs/>
        </w:rPr>
        <w:t>98</w:t>
      </w:r>
      <w:r w:rsidRPr="001C5E42">
        <w:rPr>
          <w:rFonts w:ascii="Calibri" w:hAnsi="Calibri" w:cs="Calibri"/>
        </w:rPr>
        <w:t xml:space="preserve"> (4), 1347–1352. https://doi.org/10.1073/pnas.98.4.1347.</w:t>
      </w:r>
    </w:p>
    <w:p w14:paraId="5026A32D" w14:textId="77777777" w:rsidR="001C5E42" w:rsidRPr="001C5E42" w:rsidRDefault="001C5E42" w:rsidP="001C5E42">
      <w:pPr>
        <w:pStyle w:val="Bibliography"/>
        <w:rPr>
          <w:rFonts w:ascii="Calibri" w:hAnsi="Calibri" w:cs="Calibri"/>
        </w:rPr>
      </w:pPr>
      <w:r w:rsidRPr="001C5E42">
        <w:rPr>
          <w:rFonts w:ascii="Calibri" w:hAnsi="Calibri" w:cs="Calibri"/>
        </w:rPr>
        <w:t>(17)</w:t>
      </w:r>
      <w:r w:rsidRPr="001C5E42">
        <w:rPr>
          <w:rFonts w:ascii="Calibri" w:hAnsi="Calibri" w:cs="Calibri"/>
        </w:rPr>
        <w:tab/>
        <w:t xml:space="preserve">Safont-Sempere, M. M.; Fernández, G.; Würthner, F. Self-Sorting Phenomena in Complex Supramolecular Systems. </w:t>
      </w:r>
      <w:r w:rsidRPr="001C5E42">
        <w:rPr>
          <w:rFonts w:ascii="Calibri" w:hAnsi="Calibri" w:cs="Calibri"/>
          <w:i/>
          <w:iCs/>
        </w:rPr>
        <w:t>Chem. Rev.</w:t>
      </w:r>
      <w:r w:rsidRPr="001C5E42">
        <w:rPr>
          <w:rFonts w:ascii="Calibri" w:hAnsi="Calibri" w:cs="Calibri"/>
        </w:rPr>
        <w:t xml:space="preserve"> </w:t>
      </w:r>
      <w:r w:rsidRPr="001C5E42">
        <w:rPr>
          <w:rFonts w:ascii="Calibri" w:hAnsi="Calibri" w:cs="Calibri"/>
          <w:b/>
          <w:bCs/>
        </w:rPr>
        <w:t>2011</w:t>
      </w:r>
      <w:r w:rsidRPr="001C5E42">
        <w:rPr>
          <w:rFonts w:ascii="Calibri" w:hAnsi="Calibri" w:cs="Calibri"/>
        </w:rPr>
        <w:t xml:space="preserve">, </w:t>
      </w:r>
      <w:r w:rsidRPr="001C5E42">
        <w:rPr>
          <w:rFonts w:ascii="Calibri" w:hAnsi="Calibri" w:cs="Calibri"/>
          <w:i/>
          <w:iCs/>
        </w:rPr>
        <w:t>111</w:t>
      </w:r>
      <w:r w:rsidRPr="001C5E42">
        <w:rPr>
          <w:rFonts w:ascii="Calibri" w:hAnsi="Calibri" w:cs="Calibri"/>
        </w:rPr>
        <w:t xml:space="preserve"> (9), 5784–5814. https://doi.org/10.1021/cr100357h.</w:t>
      </w:r>
    </w:p>
    <w:p w14:paraId="754EC4C5" w14:textId="77777777" w:rsidR="001C5E42" w:rsidRPr="001C5E42" w:rsidRDefault="001C5E42" w:rsidP="001C5E42">
      <w:pPr>
        <w:pStyle w:val="Bibliography"/>
        <w:rPr>
          <w:rFonts w:ascii="Calibri" w:hAnsi="Calibri" w:cs="Calibri"/>
        </w:rPr>
      </w:pPr>
      <w:r w:rsidRPr="001C5E42">
        <w:rPr>
          <w:rFonts w:ascii="Calibri" w:hAnsi="Calibri" w:cs="Calibri"/>
        </w:rPr>
        <w:lastRenderedPageBreak/>
        <w:t>(18)</w:t>
      </w:r>
      <w:r w:rsidRPr="001C5E42">
        <w:rPr>
          <w:rFonts w:ascii="Calibri" w:hAnsi="Calibri" w:cs="Calibri"/>
        </w:rPr>
        <w:tab/>
      </w:r>
      <w:r w:rsidRPr="001C5E42">
        <w:rPr>
          <w:rFonts w:ascii="Calibri" w:hAnsi="Calibri" w:cs="Calibri"/>
          <w:i/>
          <w:iCs/>
        </w:rPr>
        <w:t>Supramolecular chemistry and self-assembly</w:t>
      </w:r>
      <w:r w:rsidRPr="001C5E42">
        <w:rPr>
          <w:rFonts w:ascii="Calibri" w:hAnsi="Calibri" w:cs="Calibri"/>
        </w:rPr>
        <w:t>. https://doi.org/10.1073/pnas.062524299.</w:t>
      </w:r>
    </w:p>
    <w:p w14:paraId="69DFA815" w14:textId="77777777" w:rsidR="001C5E42" w:rsidRPr="001C5E42" w:rsidRDefault="001C5E42" w:rsidP="001C5E42">
      <w:pPr>
        <w:pStyle w:val="Bibliography"/>
        <w:rPr>
          <w:rFonts w:ascii="Calibri" w:hAnsi="Calibri" w:cs="Calibri"/>
        </w:rPr>
      </w:pPr>
      <w:r w:rsidRPr="001C5E42">
        <w:rPr>
          <w:rFonts w:ascii="Calibri" w:hAnsi="Calibri" w:cs="Calibri"/>
        </w:rPr>
        <w:t>(19)</w:t>
      </w:r>
      <w:r w:rsidRPr="001C5E42">
        <w:rPr>
          <w:rFonts w:ascii="Calibri" w:hAnsi="Calibri" w:cs="Calibri"/>
        </w:rPr>
        <w:tab/>
        <w:t xml:space="preserve">Collins, N.; Stout, D.; Lim, J.-P.; Malerich, J. P.; White, J. D.; Madrid, P. B.; Latendresse, M.; Krieger, D.; Szeto, J.; Vu, V.-A.; Rucker, K.; Deleo, M.; Gorfu, Y.; Krummenacker, M.; Hokama, L. A.; Karp, P.; Mallya, S. Fully Automated Chemical Synthesis: Toward the Universal Synthesizer. </w:t>
      </w:r>
      <w:r w:rsidRPr="001C5E42">
        <w:rPr>
          <w:rFonts w:ascii="Calibri" w:hAnsi="Calibri" w:cs="Calibri"/>
          <w:i/>
          <w:iCs/>
        </w:rPr>
        <w:t>Org. Process Res. Dev.</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24</w:t>
      </w:r>
      <w:r w:rsidRPr="001C5E42">
        <w:rPr>
          <w:rFonts w:ascii="Calibri" w:hAnsi="Calibri" w:cs="Calibri"/>
        </w:rPr>
        <w:t xml:space="preserve"> (10), 2064–2077. https://doi.org/10.1021/acs.oprd.0c00143.</w:t>
      </w:r>
    </w:p>
    <w:p w14:paraId="44402AD6" w14:textId="77777777" w:rsidR="001C5E42" w:rsidRPr="001C5E42" w:rsidRDefault="001C5E42" w:rsidP="001C5E42">
      <w:pPr>
        <w:pStyle w:val="Bibliography"/>
        <w:rPr>
          <w:rFonts w:ascii="Calibri" w:hAnsi="Calibri" w:cs="Calibri"/>
        </w:rPr>
      </w:pPr>
      <w:r w:rsidRPr="001C5E42">
        <w:rPr>
          <w:rFonts w:ascii="Calibri" w:hAnsi="Calibri" w:cs="Calibri"/>
        </w:rPr>
        <w:t>(20)</w:t>
      </w:r>
      <w:r w:rsidRPr="001C5E42">
        <w:rPr>
          <w:rFonts w:ascii="Calibri" w:hAnsi="Calibri" w:cs="Calibri"/>
        </w:rPr>
        <w:tab/>
        <w:t xml:space="preserve">Manzano, J. S.; Hou, W.; Zalesskiy, S. S.; Frei, P.; Wang, H.; Kitson, P. J.; Cronin, L. An Autonomous Portable Platform for Universal Chemical Synthesis. </w:t>
      </w:r>
      <w:r w:rsidRPr="001C5E42">
        <w:rPr>
          <w:rFonts w:ascii="Calibri" w:hAnsi="Calibri" w:cs="Calibri"/>
          <w:i/>
          <w:iCs/>
        </w:rPr>
        <w:t>Nat. Chem.</w:t>
      </w:r>
      <w:r w:rsidRPr="001C5E42">
        <w:rPr>
          <w:rFonts w:ascii="Calibri" w:hAnsi="Calibri" w:cs="Calibri"/>
        </w:rPr>
        <w:t xml:space="preserve"> </w:t>
      </w:r>
      <w:r w:rsidRPr="001C5E42">
        <w:rPr>
          <w:rFonts w:ascii="Calibri" w:hAnsi="Calibri" w:cs="Calibri"/>
          <w:b/>
          <w:bCs/>
        </w:rPr>
        <w:t>2022</w:t>
      </w:r>
      <w:r w:rsidRPr="001C5E42">
        <w:rPr>
          <w:rFonts w:ascii="Calibri" w:hAnsi="Calibri" w:cs="Calibri"/>
        </w:rPr>
        <w:t xml:space="preserve">, </w:t>
      </w:r>
      <w:r w:rsidRPr="001C5E42">
        <w:rPr>
          <w:rFonts w:ascii="Calibri" w:hAnsi="Calibri" w:cs="Calibri"/>
          <w:i/>
          <w:iCs/>
        </w:rPr>
        <w:t>14</w:t>
      </w:r>
      <w:r w:rsidRPr="001C5E42">
        <w:rPr>
          <w:rFonts w:ascii="Calibri" w:hAnsi="Calibri" w:cs="Calibri"/>
        </w:rPr>
        <w:t xml:space="preserve"> (11), 1311–1318. https://doi.org/10.1038/s41557-022-01016-w.</w:t>
      </w:r>
    </w:p>
    <w:p w14:paraId="6CB81B39" w14:textId="77777777" w:rsidR="001C5E42" w:rsidRPr="001C5E42" w:rsidRDefault="001C5E42" w:rsidP="001C5E42">
      <w:pPr>
        <w:pStyle w:val="Bibliography"/>
        <w:rPr>
          <w:rFonts w:ascii="Calibri" w:hAnsi="Calibri" w:cs="Calibri"/>
        </w:rPr>
      </w:pPr>
      <w:r w:rsidRPr="001C5E42">
        <w:rPr>
          <w:rFonts w:ascii="Calibri" w:hAnsi="Calibri" w:cs="Calibri"/>
        </w:rPr>
        <w:t>(21)</w:t>
      </w:r>
      <w:r w:rsidRPr="001C5E42">
        <w:rPr>
          <w:rFonts w:ascii="Calibri" w:hAnsi="Calibri" w:cs="Calibri"/>
        </w:rPr>
        <w:tab/>
        <w:t xml:space="preserve">van Dam, A.; van Schendel, R.; Gangarapu, S.; Zuilhof, H.; Smulders, M. M. J. DFT Study of Imine-Exchange Reactions in Iron(II)-Coordinated Pincers. </w:t>
      </w:r>
      <w:r w:rsidRPr="001C5E42">
        <w:rPr>
          <w:rFonts w:ascii="Calibri" w:hAnsi="Calibri" w:cs="Calibri"/>
          <w:i/>
          <w:iCs/>
        </w:rPr>
        <w:t>Chem. – Eur. J.</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29</w:t>
      </w:r>
      <w:r w:rsidRPr="001C5E42">
        <w:rPr>
          <w:rFonts w:ascii="Calibri" w:hAnsi="Calibri" w:cs="Calibri"/>
        </w:rPr>
        <w:t xml:space="preserve"> (61), e202301795. https://doi.org/10.1002/chem.202301795.</w:t>
      </w:r>
    </w:p>
    <w:p w14:paraId="6DF93E7C" w14:textId="77777777" w:rsidR="001C5E42" w:rsidRPr="001C5E42" w:rsidRDefault="001C5E42" w:rsidP="001C5E42">
      <w:pPr>
        <w:pStyle w:val="Bibliography"/>
        <w:rPr>
          <w:rFonts w:ascii="Calibri" w:hAnsi="Calibri" w:cs="Calibri"/>
        </w:rPr>
      </w:pPr>
      <w:r w:rsidRPr="001C5E42">
        <w:rPr>
          <w:rFonts w:ascii="Calibri" w:hAnsi="Calibri" w:cs="Calibri"/>
        </w:rPr>
        <w:t>(22)</w:t>
      </w:r>
      <w:r w:rsidRPr="001C5E42">
        <w:rPr>
          <w:rFonts w:ascii="Calibri" w:hAnsi="Calibri" w:cs="Calibri"/>
        </w:rPr>
        <w:tab/>
        <w:t xml:space="preserve">Ayme, J.-F.; Beves, J. E.; Campbell, C. J.; Leigh, D. A. Probing the Dynamics of the Imine-Based Pentafoil Knot and Pentameric Circular Helicate Assembly. </w:t>
      </w:r>
      <w:r w:rsidRPr="001C5E42">
        <w:rPr>
          <w:rFonts w:ascii="Calibri" w:hAnsi="Calibri" w:cs="Calibri"/>
          <w:i/>
          <w:iCs/>
        </w:rPr>
        <w:t>J. Am. Chem. Soc.</w:t>
      </w:r>
      <w:r w:rsidRPr="001C5E42">
        <w:rPr>
          <w:rFonts w:ascii="Calibri" w:hAnsi="Calibri" w:cs="Calibri"/>
        </w:rPr>
        <w:t xml:space="preserve"> </w:t>
      </w:r>
      <w:r w:rsidRPr="001C5E42">
        <w:rPr>
          <w:rFonts w:ascii="Calibri" w:hAnsi="Calibri" w:cs="Calibri"/>
          <w:b/>
          <w:bCs/>
        </w:rPr>
        <w:t>2019</w:t>
      </w:r>
      <w:r w:rsidRPr="001C5E42">
        <w:rPr>
          <w:rFonts w:ascii="Calibri" w:hAnsi="Calibri" w:cs="Calibri"/>
        </w:rPr>
        <w:t xml:space="preserve">, </w:t>
      </w:r>
      <w:r w:rsidRPr="001C5E42">
        <w:rPr>
          <w:rFonts w:ascii="Calibri" w:hAnsi="Calibri" w:cs="Calibri"/>
          <w:i/>
          <w:iCs/>
        </w:rPr>
        <w:t>141</w:t>
      </w:r>
      <w:r w:rsidRPr="001C5E42">
        <w:rPr>
          <w:rFonts w:ascii="Calibri" w:hAnsi="Calibri" w:cs="Calibri"/>
        </w:rPr>
        <w:t xml:space="preserve"> (8), 3605–3612. https://doi.org/10.1021/jacs.8b12800.</w:t>
      </w:r>
    </w:p>
    <w:p w14:paraId="0DDF00BA" w14:textId="77777777" w:rsidR="001C5E42" w:rsidRPr="001C5E42" w:rsidRDefault="001C5E42" w:rsidP="001C5E42">
      <w:pPr>
        <w:pStyle w:val="Bibliography"/>
        <w:rPr>
          <w:rFonts w:ascii="Calibri" w:hAnsi="Calibri" w:cs="Calibri"/>
        </w:rPr>
      </w:pPr>
      <w:r w:rsidRPr="001C5E42">
        <w:rPr>
          <w:rFonts w:ascii="Calibri" w:hAnsi="Calibri" w:cs="Calibri"/>
        </w:rPr>
        <w:t>(23)</w:t>
      </w:r>
      <w:r w:rsidRPr="001C5E42">
        <w:rPr>
          <w:rFonts w:ascii="Calibri" w:hAnsi="Calibri" w:cs="Calibri"/>
        </w:rPr>
        <w:tab/>
        <w:t xml:space="preserve">Ayme, J.-F.; Lehn, J.-M.; Bailly, C.; Karmazin, L. Simultaneous Generation of a [2 × 2] Grid-Like Complex and a Linear Double Helicate: A Three-Level Self-Sorting Process. </w:t>
      </w:r>
      <w:r w:rsidRPr="001C5E42">
        <w:rPr>
          <w:rFonts w:ascii="Calibri" w:hAnsi="Calibri" w:cs="Calibri"/>
          <w:i/>
          <w:iCs/>
        </w:rPr>
        <w:t>J. Am. Chem. Soc.</w:t>
      </w:r>
      <w:r w:rsidRPr="001C5E42">
        <w:rPr>
          <w:rFonts w:ascii="Calibri" w:hAnsi="Calibri" w:cs="Calibri"/>
        </w:rPr>
        <w:t xml:space="preserve"> </w:t>
      </w:r>
      <w:r w:rsidRPr="001C5E42">
        <w:rPr>
          <w:rFonts w:ascii="Calibri" w:hAnsi="Calibri" w:cs="Calibri"/>
          <w:b/>
          <w:bCs/>
        </w:rPr>
        <w:t>2020</w:t>
      </w:r>
      <w:r w:rsidRPr="001C5E42">
        <w:rPr>
          <w:rFonts w:ascii="Calibri" w:hAnsi="Calibri" w:cs="Calibri"/>
        </w:rPr>
        <w:t xml:space="preserve">, </w:t>
      </w:r>
      <w:r w:rsidRPr="001C5E42">
        <w:rPr>
          <w:rFonts w:ascii="Calibri" w:hAnsi="Calibri" w:cs="Calibri"/>
          <w:i/>
          <w:iCs/>
        </w:rPr>
        <w:t>142</w:t>
      </w:r>
      <w:r w:rsidRPr="001C5E42">
        <w:rPr>
          <w:rFonts w:ascii="Calibri" w:hAnsi="Calibri" w:cs="Calibri"/>
        </w:rPr>
        <w:t xml:space="preserve"> (12), 5819–5824. https://doi.org/10.1021/jacs.0c00896.</w:t>
      </w:r>
    </w:p>
    <w:p w14:paraId="3F2BA5C7" w14:textId="77777777" w:rsidR="001C5E42" w:rsidRPr="001C5E42" w:rsidRDefault="001C5E42" w:rsidP="001C5E42">
      <w:pPr>
        <w:pStyle w:val="Bibliography"/>
        <w:rPr>
          <w:rFonts w:ascii="Calibri" w:hAnsi="Calibri" w:cs="Calibri"/>
        </w:rPr>
      </w:pPr>
      <w:r w:rsidRPr="001C5E42">
        <w:rPr>
          <w:rFonts w:ascii="Calibri" w:hAnsi="Calibri" w:cs="Calibri"/>
        </w:rPr>
        <w:t>(24)</w:t>
      </w:r>
      <w:r w:rsidRPr="001C5E42">
        <w:rPr>
          <w:rFonts w:ascii="Calibri" w:hAnsi="Calibri" w:cs="Calibri"/>
        </w:rPr>
        <w:tab/>
        <w:t xml:space="preserve">Bennett, K. J.; Bates, A. L.; Carolan, A. N.; Jones, S. B.; Lee, H.-S.; Hancock, R. D. Complexation of Lanthanide(III) and Yttrium(III) Cations with Terpyridyl, Dipyridoacridine, and 1,10-Phenanthroline in Aqueous Solution. Importance of Covalence in Metal–Ligand Bonding in Complexes of Lanthanides with Nitrogen Donor Ligands. </w:t>
      </w:r>
      <w:r w:rsidRPr="001C5E42">
        <w:rPr>
          <w:rFonts w:ascii="Calibri" w:hAnsi="Calibri" w:cs="Calibri"/>
          <w:i/>
          <w:iCs/>
        </w:rPr>
        <w:t>Inorganica Chim. Acta</w:t>
      </w:r>
      <w:r w:rsidRPr="001C5E42">
        <w:rPr>
          <w:rFonts w:ascii="Calibri" w:hAnsi="Calibri" w:cs="Calibri"/>
        </w:rPr>
        <w:t xml:space="preserve"> </w:t>
      </w:r>
      <w:r w:rsidRPr="001C5E42">
        <w:rPr>
          <w:rFonts w:ascii="Calibri" w:hAnsi="Calibri" w:cs="Calibri"/>
          <w:b/>
          <w:bCs/>
        </w:rPr>
        <w:t>2023</w:t>
      </w:r>
      <w:r w:rsidRPr="001C5E42">
        <w:rPr>
          <w:rFonts w:ascii="Calibri" w:hAnsi="Calibri" w:cs="Calibri"/>
        </w:rPr>
        <w:t xml:space="preserve">, </w:t>
      </w:r>
      <w:r w:rsidRPr="001C5E42">
        <w:rPr>
          <w:rFonts w:ascii="Calibri" w:hAnsi="Calibri" w:cs="Calibri"/>
          <w:i/>
          <w:iCs/>
        </w:rPr>
        <w:t>557</w:t>
      </w:r>
      <w:r w:rsidRPr="001C5E42">
        <w:rPr>
          <w:rFonts w:ascii="Calibri" w:hAnsi="Calibri" w:cs="Calibri"/>
        </w:rPr>
        <w:t>, 121669. https://doi.org/10.1016/j.ica.2023.121669.</w:t>
      </w:r>
    </w:p>
    <w:p w14:paraId="0883A4B4" w14:textId="77777777" w:rsidR="001C5E42" w:rsidRPr="001C5E42" w:rsidRDefault="001C5E42" w:rsidP="001C5E42">
      <w:pPr>
        <w:pStyle w:val="Bibliography"/>
        <w:rPr>
          <w:rFonts w:ascii="Calibri" w:hAnsi="Calibri" w:cs="Calibri"/>
        </w:rPr>
      </w:pPr>
      <w:r w:rsidRPr="001C5E42">
        <w:rPr>
          <w:rFonts w:ascii="Calibri" w:hAnsi="Calibri" w:cs="Calibri"/>
        </w:rPr>
        <w:t>(25)</w:t>
      </w:r>
      <w:r w:rsidRPr="001C5E42">
        <w:rPr>
          <w:rFonts w:ascii="Calibri" w:hAnsi="Calibri" w:cs="Calibri"/>
        </w:rPr>
        <w:tab/>
        <w:t>Neese, F. (2012) The ORCA Program System, Wiley Interdiscip.</w:t>
      </w:r>
    </w:p>
    <w:p w14:paraId="3D5245F6" w14:textId="77777777" w:rsidR="001C5E42" w:rsidRPr="001C5E42" w:rsidRDefault="001C5E42" w:rsidP="001C5E42">
      <w:pPr>
        <w:pStyle w:val="Bibliography"/>
        <w:rPr>
          <w:rFonts w:ascii="Calibri" w:hAnsi="Calibri" w:cs="Calibri"/>
        </w:rPr>
      </w:pPr>
      <w:r w:rsidRPr="001C5E42">
        <w:rPr>
          <w:rFonts w:ascii="Calibri" w:hAnsi="Calibri" w:cs="Calibri"/>
        </w:rPr>
        <w:t>(26)</w:t>
      </w:r>
      <w:r w:rsidRPr="001C5E42">
        <w:rPr>
          <w:rFonts w:ascii="Calibri" w:hAnsi="Calibri" w:cs="Calibri"/>
        </w:rPr>
        <w:tab/>
        <w:t>Alexander T. (2024) Orca-Parser 0.2.4.</w:t>
      </w:r>
    </w:p>
    <w:p w14:paraId="5BAC0940" w14:textId="3BA381BF" w:rsidR="00044A03" w:rsidRDefault="00D85C05" w:rsidP="00044A03">
      <w:r>
        <w:fldChar w:fldCharType="end"/>
      </w:r>
    </w:p>
    <w:p w14:paraId="1082B822" w14:textId="77777777" w:rsidR="00295495" w:rsidRDefault="00295495" w:rsidP="00044A03"/>
    <w:p w14:paraId="7759BB97" w14:textId="29345D73" w:rsidR="00537DB9" w:rsidRDefault="00537DB9" w:rsidP="00537DB9">
      <w:pPr>
        <w:pStyle w:val="Heading1"/>
      </w:pPr>
      <w:bookmarkStart w:id="600" w:name="_Toc169859072"/>
      <w:r>
        <w:lastRenderedPageBreak/>
        <w:t>Supplementary Information</w:t>
      </w:r>
      <w:bookmarkEnd w:id="600"/>
    </w:p>
    <w:p w14:paraId="63293E19" w14:textId="7AE3EF2B" w:rsidR="006F0910" w:rsidRDefault="00910BFC" w:rsidP="00BB0862">
      <w:r w:rsidRPr="00910BFC">
        <w:rPr>
          <w:noProof/>
        </w:rPr>
        <w:drawing>
          <wp:inline distT="0" distB="0" distL="0" distR="0" wp14:anchorId="71F03584" wp14:editId="5BEC6E92">
            <wp:extent cx="4238517" cy="8492067"/>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96DAC541-7B7A-43D3-8B79-37D633B846F1}">
                          <asvg:svgBlip xmlns:asvg="http://schemas.microsoft.com/office/drawing/2016/SVG/main" r:embed="rId25"/>
                        </a:ext>
                      </a:extLst>
                    </a:blip>
                    <a:srcRect b="67617"/>
                    <a:stretch/>
                  </pic:blipFill>
                  <pic:spPr bwMode="auto">
                    <a:xfrm>
                      <a:off x="0" y="0"/>
                      <a:ext cx="4243828" cy="8502707"/>
                    </a:xfrm>
                    <a:prstGeom prst="rect">
                      <a:avLst/>
                    </a:prstGeom>
                    <a:ln>
                      <a:noFill/>
                    </a:ln>
                    <a:extLst>
                      <a:ext uri="{53640926-AAD7-44D8-BBD7-CCE9431645EC}">
                        <a14:shadowObscured xmlns:a14="http://schemas.microsoft.com/office/drawing/2010/main"/>
                      </a:ext>
                    </a:extLst>
                  </pic:spPr>
                </pic:pic>
              </a:graphicData>
            </a:graphic>
          </wp:inline>
        </w:drawing>
      </w:r>
      <w:r w:rsidR="00402B86">
        <w:tab/>
      </w:r>
    </w:p>
    <w:p w14:paraId="63137A11" w14:textId="77777777" w:rsidR="00591AC8" w:rsidRDefault="00591AC8" w:rsidP="00BB0862"/>
    <w:p w14:paraId="6B36FA7E" w14:textId="7E2A8C27" w:rsidR="00591AC8" w:rsidRDefault="00591AC8" w:rsidP="00BB0862">
      <w:r w:rsidRPr="00591AC8">
        <w:rPr>
          <w:noProof/>
        </w:rPr>
        <w:lastRenderedPageBreak/>
        <w:drawing>
          <wp:inline distT="0" distB="0" distL="0" distR="0" wp14:anchorId="659017FC" wp14:editId="0F70958F">
            <wp:extent cx="4252154" cy="798044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96DAC541-7B7A-43D3-8B79-37D633B846F1}">
                          <asvg:svgBlip xmlns:asvg="http://schemas.microsoft.com/office/drawing/2016/SVG/main" r:embed="rId27"/>
                        </a:ext>
                      </a:extLst>
                    </a:blip>
                    <a:srcRect t="32794" b="36872"/>
                    <a:stretch/>
                  </pic:blipFill>
                  <pic:spPr bwMode="auto">
                    <a:xfrm>
                      <a:off x="0" y="0"/>
                      <a:ext cx="4261884" cy="7998708"/>
                    </a:xfrm>
                    <a:prstGeom prst="rect">
                      <a:avLst/>
                    </a:prstGeom>
                    <a:ln>
                      <a:noFill/>
                    </a:ln>
                    <a:extLst>
                      <a:ext uri="{53640926-AAD7-44D8-BBD7-CCE9431645EC}">
                        <a14:shadowObscured xmlns:a14="http://schemas.microsoft.com/office/drawing/2010/main"/>
                      </a:ext>
                    </a:extLst>
                  </pic:spPr>
                </pic:pic>
              </a:graphicData>
            </a:graphic>
          </wp:inline>
        </w:drawing>
      </w:r>
    </w:p>
    <w:p w14:paraId="414F9FB1" w14:textId="77777777" w:rsidR="00591AC8" w:rsidRPr="00BB0862" w:rsidRDefault="00591AC8" w:rsidP="00BB0862"/>
    <w:p w14:paraId="7753ECC9" w14:textId="77777777" w:rsidR="00624BA8" w:rsidRDefault="0074390B" w:rsidP="00624BA8">
      <w:pPr>
        <w:keepNext/>
        <w:jc w:val="both"/>
      </w:pPr>
      <w:r>
        <w:rPr>
          <w:noProof/>
        </w:rPr>
        <w:lastRenderedPageBreak/>
        <w:drawing>
          <wp:inline distT="0" distB="0" distL="0" distR="0" wp14:anchorId="1DEC1B12" wp14:editId="65E291A2">
            <wp:extent cx="4257040" cy="863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gentLibrary.png"/>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t="67211"/>
                    <a:stretch/>
                  </pic:blipFill>
                  <pic:spPr bwMode="auto">
                    <a:xfrm>
                      <a:off x="0" y="0"/>
                      <a:ext cx="4268665" cy="8660987"/>
                    </a:xfrm>
                    <a:prstGeom prst="rect">
                      <a:avLst/>
                    </a:prstGeom>
                    <a:ln>
                      <a:noFill/>
                    </a:ln>
                    <a:extLst>
                      <a:ext uri="{53640926-AAD7-44D8-BBD7-CCE9431645EC}">
                        <a14:shadowObscured xmlns:a14="http://schemas.microsoft.com/office/drawing/2010/main"/>
                      </a:ext>
                    </a:extLst>
                  </pic:spPr>
                </pic:pic>
              </a:graphicData>
            </a:graphic>
          </wp:inline>
        </w:drawing>
      </w:r>
    </w:p>
    <w:p w14:paraId="71CD3215" w14:textId="742EBF16" w:rsidR="0067698E" w:rsidRDefault="00624BA8" w:rsidP="00624BA8">
      <w:pPr>
        <w:pStyle w:val="Caption"/>
        <w:jc w:val="both"/>
      </w:pPr>
      <w:bookmarkStart w:id="601" w:name="_Ref169029093"/>
      <w:r>
        <w:t xml:space="preserve">S </w:t>
      </w:r>
      <w:fldSimple w:instr=" SEQ S \* ARABIC ">
        <w:r w:rsidR="00141EA0">
          <w:rPr>
            <w:noProof/>
          </w:rPr>
          <w:t>1</w:t>
        </w:r>
      </w:fldSimple>
      <w:bookmarkEnd w:id="601"/>
      <w:r>
        <w:t>: A</w:t>
      </w:r>
      <w:r w:rsidR="0067698E">
        <w:t xml:space="preserve"> table of reagent names and structures used in the study.</w:t>
      </w:r>
    </w:p>
    <w:p w14:paraId="71C85D03" w14:textId="77777777" w:rsidR="00161F16" w:rsidRDefault="00161F16" w:rsidP="00161F16">
      <w:pPr>
        <w:keepNext/>
      </w:pPr>
      <w:r>
        <w:rPr>
          <w:noProof/>
        </w:rPr>
        <w:lastRenderedPageBreak/>
        <w:drawing>
          <wp:inline distT="0" distB="0" distL="0" distR="0" wp14:anchorId="6FC04D9B" wp14:editId="0B811EE9">
            <wp:extent cx="6643370" cy="34913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b="6668"/>
                    <a:stretch/>
                  </pic:blipFill>
                  <pic:spPr bwMode="auto">
                    <a:xfrm>
                      <a:off x="0" y="0"/>
                      <a:ext cx="6643370" cy="3491345"/>
                    </a:xfrm>
                    <a:prstGeom prst="rect">
                      <a:avLst/>
                    </a:prstGeom>
                    <a:noFill/>
                    <a:ln>
                      <a:noFill/>
                    </a:ln>
                    <a:extLst>
                      <a:ext uri="{53640926-AAD7-44D8-BBD7-CCE9431645EC}">
                        <a14:shadowObscured xmlns:a14="http://schemas.microsoft.com/office/drawing/2010/main"/>
                      </a:ext>
                    </a:extLst>
                  </pic:spPr>
                </pic:pic>
              </a:graphicData>
            </a:graphic>
          </wp:inline>
        </w:drawing>
      </w:r>
    </w:p>
    <w:p w14:paraId="7BD764A9" w14:textId="22F11094" w:rsidR="00E005CF" w:rsidRDefault="00161F16" w:rsidP="00161F16">
      <w:pPr>
        <w:pStyle w:val="Caption"/>
      </w:pPr>
      <w:bookmarkStart w:id="602" w:name="_Ref169166419"/>
      <w:r>
        <w:t xml:space="preserve">S </w:t>
      </w:r>
      <w:fldSimple w:instr=" SEQ S \* ARABIC ">
        <w:r w:rsidR="00141EA0">
          <w:rPr>
            <w:noProof/>
          </w:rPr>
          <w:t>2</w:t>
        </w:r>
      </w:fldSimple>
      <w:bookmarkEnd w:id="602"/>
      <w:r>
        <w:t xml:space="preserve">: The physical setup of the synthesis (ChemSpeed Swing) platform. The relevant areas are marked via an index. </w:t>
      </w:r>
      <w:r w:rsidR="001E79C3">
        <w:t>The above shows the platform ready for a run.</w:t>
      </w:r>
    </w:p>
    <w:tbl>
      <w:tblPr>
        <w:tblW w:w="9350" w:type="dxa"/>
        <w:tblLook w:val="04A0" w:firstRow="1" w:lastRow="0" w:firstColumn="1" w:lastColumn="0" w:noHBand="0" w:noVBand="1"/>
      </w:tblPr>
      <w:tblGrid>
        <w:gridCol w:w="966"/>
        <w:gridCol w:w="8680"/>
      </w:tblGrid>
      <w:tr w:rsidR="004E1503" w:rsidRPr="004E1503" w14:paraId="3683D721" w14:textId="77777777" w:rsidTr="004E1503">
        <w:trPr>
          <w:trHeight w:val="288"/>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A3C5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Unique Identifier</w:t>
            </w:r>
          </w:p>
        </w:tc>
        <w:tc>
          <w:tcPr>
            <w:tcW w:w="8680" w:type="dxa"/>
            <w:tcBorders>
              <w:top w:val="single" w:sz="4" w:space="0" w:color="auto"/>
              <w:left w:val="nil"/>
              <w:bottom w:val="single" w:sz="4" w:space="0" w:color="auto"/>
              <w:right w:val="single" w:sz="4" w:space="0" w:color="auto"/>
            </w:tcBorders>
            <w:shd w:val="clear" w:color="auto" w:fill="auto"/>
            <w:noWrap/>
            <w:vAlign w:val="bottom"/>
            <w:hideMark/>
          </w:tcPr>
          <w:p w14:paraId="77CAB4B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Reaction</w:t>
            </w:r>
          </w:p>
        </w:tc>
      </w:tr>
      <w:tr w:rsidR="004E1503" w:rsidRPr="004E1503" w14:paraId="1FEF62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E0D0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
        </w:tc>
        <w:tc>
          <w:tcPr>
            <w:tcW w:w="8680" w:type="dxa"/>
            <w:tcBorders>
              <w:top w:val="nil"/>
              <w:left w:val="nil"/>
              <w:bottom w:val="single" w:sz="4" w:space="0" w:color="auto"/>
              <w:right w:val="single" w:sz="4" w:space="0" w:color="auto"/>
            </w:tcBorders>
            <w:shd w:val="clear" w:color="auto" w:fill="auto"/>
            <w:noWrap/>
            <w:vAlign w:val="bottom"/>
            <w:hideMark/>
          </w:tcPr>
          <w:p w14:paraId="1DA00B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4,4'-Methylenedianiline]</w:t>
            </w:r>
          </w:p>
        </w:tc>
      </w:tr>
      <w:tr w:rsidR="004E1503" w:rsidRPr="004E1503" w14:paraId="188A698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CC0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w:t>
            </w:r>
          </w:p>
        </w:tc>
        <w:tc>
          <w:tcPr>
            <w:tcW w:w="8680" w:type="dxa"/>
            <w:tcBorders>
              <w:top w:val="nil"/>
              <w:left w:val="nil"/>
              <w:bottom w:val="single" w:sz="4" w:space="0" w:color="auto"/>
              <w:right w:val="single" w:sz="4" w:space="0" w:color="auto"/>
            </w:tcBorders>
            <w:shd w:val="clear" w:color="auto" w:fill="auto"/>
            <w:noWrap/>
            <w:vAlign w:val="bottom"/>
            <w:hideMark/>
          </w:tcPr>
          <w:p w14:paraId="4191FC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65BB8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FF24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w:t>
            </w:r>
          </w:p>
        </w:tc>
        <w:tc>
          <w:tcPr>
            <w:tcW w:w="8680" w:type="dxa"/>
            <w:tcBorders>
              <w:top w:val="nil"/>
              <w:left w:val="nil"/>
              <w:bottom w:val="single" w:sz="4" w:space="0" w:color="auto"/>
              <w:right w:val="single" w:sz="4" w:space="0" w:color="auto"/>
            </w:tcBorders>
            <w:shd w:val="clear" w:color="auto" w:fill="auto"/>
            <w:noWrap/>
            <w:vAlign w:val="bottom"/>
            <w:hideMark/>
          </w:tcPr>
          <w:p w14:paraId="27208A0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[6-Methylpyridine-2-carboxaldehyde, Zinc tetrafluoroborate, 4,4'-Oxydianiline]</w:t>
            </w:r>
          </w:p>
        </w:tc>
      </w:tr>
      <w:tr w:rsidR="004E1503" w:rsidRPr="004E1503" w14:paraId="4EB73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CDB29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w:t>
            </w:r>
          </w:p>
        </w:tc>
        <w:tc>
          <w:tcPr>
            <w:tcW w:w="8680" w:type="dxa"/>
            <w:tcBorders>
              <w:top w:val="nil"/>
              <w:left w:val="nil"/>
              <w:bottom w:val="single" w:sz="4" w:space="0" w:color="auto"/>
              <w:right w:val="single" w:sz="4" w:space="0" w:color="auto"/>
            </w:tcBorders>
            <w:shd w:val="clear" w:color="auto" w:fill="auto"/>
            <w:noWrap/>
            <w:vAlign w:val="bottom"/>
            <w:hideMark/>
          </w:tcPr>
          <w:p w14:paraId="194A33F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4,4'-Methylenedianiline]</w:t>
            </w:r>
          </w:p>
        </w:tc>
      </w:tr>
      <w:tr w:rsidR="004E1503" w:rsidRPr="004E1503" w14:paraId="0C7455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D922D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w:t>
            </w:r>
          </w:p>
        </w:tc>
        <w:tc>
          <w:tcPr>
            <w:tcW w:w="8680" w:type="dxa"/>
            <w:tcBorders>
              <w:top w:val="nil"/>
              <w:left w:val="nil"/>
              <w:bottom w:val="single" w:sz="4" w:space="0" w:color="auto"/>
              <w:right w:val="single" w:sz="4" w:space="0" w:color="auto"/>
            </w:tcBorders>
            <w:shd w:val="clear" w:color="auto" w:fill="auto"/>
            <w:noWrap/>
            <w:vAlign w:val="bottom"/>
            <w:hideMark/>
          </w:tcPr>
          <w:p w14:paraId="331A21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3EC5BA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0BBF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w:t>
            </w:r>
          </w:p>
        </w:tc>
        <w:tc>
          <w:tcPr>
            <w:tcW w:w="8680" w:type="dxa"/>
            <w:tcBorders>
              <w:top w:val="nil"/>
              <w:left w:val="nil"/>
              <w:bottom w:val="single" w:sz="4" w:space="0" w:color="auto"/>
              <w:right w:val="single" w:sz="4" w:space="0" w:color="auto"/>
            </w:tcBorders>
            <w:shd w:val="clear" w:color="auto" w:fill="auto"/>
            <w:noWrap/>
            <w:vAlign w:val="bottom"/>
            <w:hideMark/>
          </w:tcPr>
          <w:p w14:paraId="6BAF6C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 4,4'-Oxydianiline]</w:t>
            </w:r>
          </w:p>
        </w:tc>
      </w:tr>
      <w:tr w:rsidR="004E1503" w:rsidRPr="004E1503" w14:paraId="033EE81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484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w:t>
            </w:r>
          </w:p>
        </w:tc>
        <w:tc>
          <w:tcPr>
            <w:tcW w:w="8680" w:type="dxa"/>
            <w:tcBorders>
              <w:top w:val="nil"/>
              <w:left w:val="nil"/>
              <w:bottom w:val="single" w:sz="4" w:space="0" w:color="auto"/>
              <w:right w:val="single" w:sz="4" w:space="0" w:color="auto"/>
            </w:tcBorders>
            <w:shd w:val="clear" w:color="auto" w:fill="auto"/>
            <w:noWrap/>
            <w:vAlign w:val="bottom"/>
            <w:hideMark/>
          </w:tcPr>
          <w:p w14:paraId="3FDC58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4,4'-Methylenedianiline]</w:t>
            </w:r>
          </w:p>
        </w:tc>
      </w:tr>
      <w:tr w:rsidR="004E1503" w:rsidRPr="004E1503" w14:paraId="034008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5A17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w:t>
            </w:r>
          </w:p>
        </w:tc>
        <w:tc>
          <w:tcPr>
            <w:tcW w:w="8680" w:type="dxa"/>
            <w:tcBorders>
              <w:top w:val="nil"/>
              <w:left w:val="nil"/>
              <w:bottom w:val="single" w:sz="4" w:space="0" w:color="auto"/>
              <w:right w:val="single" w:sz="4" w:space="0" w:color="auto"/>
            </w:tcBorders>
            <w:shd w:val="clear" w:color="auto" w:fill="auto"/>
            <w:noWrap/>
            <w:vAlign w:val="bottom"/>
            <w:hideMark/>
          </w:tcPr>
          <w:p w14:paraId="5E47CA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3F832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A4A7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w:t>
            </w:r>
          </w:p>
        </w:tc>
        <w:tc>
          <w:tcPr>
            <w:tcW w:w="8680" w:type="dxa"/>
            <w:tcBorders>
              <w:top w:val="nil"/>
              <w:left w:val="nil"/>
              <w:bottom w:val="single" w:sz="4" w:space="0" w:color="auto"/>
              <w:right w:val="single" w:sz="4" w:space="0" w:color="auto"/>
            </w:tcBorders>
            <w:shd w:val="clear" w:color="auto" w:fill="auto"/>
            <w:noWrap/>
            <w:vAlign w:val="bottom"/>
            <w:hideMark/>
          </w:tcPr>
          <w:p w14:paraId="29C157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[6-Methoxypyridine-2-carbaldehyde, Zinc tetrafluoroborate, 4,4'-Oxydianiline]</w:t>
            </w:r>
          </w:p>
        </w:tc>
      </w:tr>
      <w:tr w:rsidR="004E1503" w:rsidRPr="004E1503" w14:paraId="715BFB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969E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w:t>
            </w:r>
          </w:p>
        </w:tc>
        <w:tc>
          <w:tcPr>
            <w:tcW w:w="8680" w:type="dxa"/>
            <w:tcBorders>
              <w:top w:val="nil"/>
              <w:left w:val="nil"/>
              <w:bottom w:val="single" w:sz="4" w:space="0" w:color="auto"/>
              <w:right w:val="single" w:sz="4" w:space="0" w:color="auto"/>
            </w:tcBorders>
            <w:shd w:val="clear" w:color="auto" w:fill="auto"/>
            <w:noWrap/>
            <w:vAlign w:val="bottom"/>
            <w:hideMark/>
          </w:tcPr>
          <w:p w14:paraId="7158A9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[Naphthalene-1,8-diamine, 6-Methylpyridine-2-carboxaldehyde, Zinc tetrafluoroborate]</w:t>
            </w:r>
          </w:p>
        </w:tc>
      </w:tr>
      <w:tr w:rsidR="004E1503" w:rsidRPr="004E1503" w14:paraId="41C82F0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D5BC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w:t>
            </w:r>
          </w:p>
        </w:tc>
        <w:tc>
          <w:tcPr>
            <w:tcW w:w="8680" w:type="dxa"/>
            <w:tcBorders>
              <w:top w:val="nil"/>
              <w:left w:val="nil"/>
              <w:bottom w:val="single" w:sz="4" w:space="0" w:color="auto"/>
              <w:right w:val="single" w:sz="4" w:space="0" w:color="auto"/>
            </w:tcBorders>
            <w:shd w:val="clear" w:color="auto" w:fill="auto"/>
            <w:noWrap/>
            <w:vAlign w:val="bottom"/>
            <w:hideMark/>
          </w:tcPr>
          <w:p w14:paraId="52A5E8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 Zinc tetrafluoroborate]</w:t>
            </w:r>
          </w:p>
        </w:tc>
      </w:tr>
      <w:tr w:rsidR="004E1503" w:rsidRPr="004E1503" w14:paraId="211A7D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C214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w:t>
            </w:r>
          </w:p>
        </w:tc>
        <w:tc>
          <w:tcPr>
            <w:tcW w:w="8680" w:type="dxa"/>
            <w:tcBorders>
              <w:top w:val="nil"/>
              <w:left w:val="nil"/>
              <w:bottom w:val="single" w:sz="4" w:space="0" w:color="auto"/>
              <w:right w:val="single" w:sz="4" w:space="0" w:color="auto"/>
            </w:tcBorders>
            <w:shd w:val="clear" w:color="auto" w:fill="auto"/>
            <w:noWrap/>
            <w:vAlign w:val="bottom"/>
            <w:hideMark/>
          </w:tcPr>
          <w:p w14:paraId="2BA62D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73E97F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41D9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w:t>
            </w:r>
          </w:p>
        </w:tc>
        <w:tc>
          <w:tcPr>
            <w:tcW w:w="8680" w:type="dxa"/>
            <w:tcBorders>
              <w:top w:val="nil"/>
              <w:left w:val="nil"/>
              <w:bottom w:val="single" w:sz="4" w:space="0" w:color="auto"/>
              <w:right w:val="single" w:sz="4" w:space="0" w:color="auto"/>
            </w:tcBorders>
            <w:shd w:val="clear" w:color="auto" w:fill="auto"/>
            <w:noWrap/>
            <w:vAlign w:val="bottom"/>
            <w:hideMark/>
          </w:tcPr>
          <w:p w14:paraId="4944EA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6AC18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D88B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w:t>
            </w:r>
          </w:p>
        </w:tc>
        <w:tc>
          <w:tcPr>
            <w:tcW w:w="8680" w:type="dxa"/>
            <w:tcBorders>
              <w:top w:val="nil"/>
              <w:left w:val="nil"/>
              <w:bottom w:val="single" w:sz="4" w:space="0" w:color="auto"/>
              <w:right w:val="single" w:sz="4" w:space="0" w:color="auto"/>
            </w:tcBorders>
            <w:shd w:val="clear" w:color="auto" w:fill="auto"/>
            <w:noWrap/>
            <w:vAlign w:val="bottom"/>
            <w:hideMark/>
          </w:tcPr>
          <w:p w14:paraId="115E38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19D6B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2AE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w:t>
            </w:r>
          </w:p>
        </w:tc>
        <w:tc>
          <w:tcPr>
            <w:tcW w:w="8680" w:type="dxa"/>
            <w:tcBorders>
              <w:top w:val="nil"/>
              <w:left w:val="nil"/>
              <w:bottom w:val="single" w:sz="4" w:space="0" w:color="auto"/>
              <w:right w:val="single" w:sz="4" w:space="0" w:color="auto"/>
            </w:tcBorders>
            <w:shd w:val="clear" w:color="auto" w:fill="auto"/>
            <w:noWrap/>
            <w:vAlign w:val="bottom"/>
            <w:hideMark/>
          </w:tcPr>
          <w:p w14:paraId="4F79E0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32D2EB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3B26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w:t>
            </w:r>
          </w:p>
        </w:tc>
        <w:tc>
          <w:tcPr>
            <w:tcW w:w="8680" w:type="dxa"/>
            <w:tcBorders>
              <w:top w:val="nil"/>
              <w:left w:val="nil"/>
              <w:bottom w:val="single" w:sz="4" w:space="0" w:color="auto"/>
              <w:right w:val="single" w:sz="4" w:space="0" w:color="auto"/>
            </w:tcBorders>
            <w:shd w:val="clear" w:color="auto" w:fill="auto"/>
            <w:noWrap/>
            <w:vAlign w:val="bottom"/>
            <w:hideMark/>
          </w:tcPr>
          <w:p w14:paraId="7B3171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 6-Methylpyridine-2-carboxaldehyde]</w:t>
            </w:r>
          </w:p>
        </w:tc>
      </w:tr>
      <w:tr w:rsidR="004E1503" w:rsidRPr="004E1503" w14:paraId="1A4662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A3AD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w:t>
            </w:r>
          </w:p>
        </w:tc>
        <w:tc>
          <w:tcPr>
            <w:tcW w:w="8680" w:type="dxa"/>
            <w:tcBorders>
              <w:top w:val="nil"/>
              <w:left w:val="nil"/>
              <w:bottom w:val="single" w:sz="4" w:space="0" w:color="auto"/>
              <w:right w:val="single" w:sz="4" w:space="0" w:color="auto"/>
            </w:tcBorders>
            <w:shd w:val="clear" w:color="auto" w:fill="auto"/>
            <w:noWrap/>
            <w:vAlign w:val="bottom"/>
            <w:hideMark/>
          </w:tcPr>
          <w:p w14:paraId="0233DA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[Naphthalene-1,8-diamine, 6-Methoxypyridine-2-carbaldehyde, Zinc tetrafluoroborate]</w:t>
            </w:r>
          </w:p>
        </w:tc>
      </w:tr>
      <w:tr w:rsidR="004E1503" w:rsidRPr="004E1503" w14:paraId="6FA622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359E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w:t>
            </w:r>
          </w:p>
        </w:tc>
        <w:tc>
          <w:tcPr>
            <w:tcW w:w="8680" w:type="dxa"/>
            <w:tcBorders>
              <w:top w:val="nil"/>
              <w:left w:val="nil"/>
              <w:bottom w:val="single" w:sz="4" w:space="0" w:color="auto"/>
              <w:right w:val="single" w:sz="4" w:space="0" w:color="auto"/>
            </w:tcBorders>
            <w:shd w:val="clear" w:color="auto" w:fill="auto"/>
            <w:noWrap/>
            <w:vAlign w:val="bottom"/>
            <w:hideMark/>
          </w:tcPr>
          <w:p w14:paraId="391181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Zinc tetrafluoroborate]</w:t>
            </w:r>
          </w:p>
        </w:tc>
      </w:tr>
      <w:tr w:rsidR="004E1503" w:rsidRPr="004E1503" w14:paraId="2D48C6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847B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w:t>
            </w:r>
          </w:p>
        </w:tc>
        <w:tc>
          <w:tcPr>
            <w:tcW w:w="8680" w:type="dxa"/>
            <w:tcBorders>
              <w:top w:val="nil"/>
              <w:left w:val="nil"/>
              <w:bottom w:val="single" w:sz="4" w:space="0" w:color="auto"/>
              <w:right w:val="single" w:sz="4" w:space="0" w:color="auto"/>
            </w:tcBorders>
            <w:shd w:val="clear" w:color="auto" w:fill="auto"/>
            <w:noWrap/>
            <w:vAlign w:val="bottom"/>
            <w:hideMark/>
          </w:tcPr>
          <w:p w14:paraId="1C7E1D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[Naphthalene-1,8-diamine,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30A5A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FE098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w:t>
            </w:r>
          </w:p>
        </w:tc>
        <w:tc>
          <w:tcPr>
            <w:tcW w:w="8680" w:type="dxa"/>
            <w:tcBorders>
              <w:top w:val="nil"/>
              <w:left w:val="nil"/>
              <w:bottom w:val="single" w:sz="4" w:space="0" w:color="auto"/>
              <w:right w:val="single" w:sz="4" w:space="0" w:color="auto"/>
            </w:tcBorders>
            <w:shd w:val="clear" w:color="auto" w:fill="auto"/>
            <w:noWrap/>
            <w:vAlign w:val="bottom"/>
            <w:hideMark/>
          </w:tcPr>
          <w:p w14:paraId="3BC015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Iron(II) tetrafluoroborate hexahydrate]</w:t>
            </w:r>
          </w:p>
        </w:tc>
      </w:tr>
      <w:tr w:rsidR="004E1503" w:rsidRPr="004E1503" w14:paraId="1369350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4226E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w:t>
            </w:r>
          </w:p>
        </w:tc>
        <w:tc>
          <w:tcPr>
            <w:tcW w:w="8680" w:type="dxa"/>
            <w:tcBorders>
              <w:top w:val="nil"/>
              <w:left w:val="nil"/>
              <w:bottom w:val="single" w:sz="4" w:space="0" w:color="auto"/>
              <w:right w:val="single" w:sz="4" w:space="0" w:color="auto"/>
            </w:tcBorders>
            <w:shd w:val="clear" w:color="auto" w:fill="auto"/>
            <w:noWrap/>
            <w:vAlign w:val="bottom"/>
            <w:hideMark/>
          </w:tcPr>
          <w:p w14:paraId="37DC24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4,4'-Methylenedianiline]</w:t>
            </w:r>
          </w:p>
        </w:tc>
      </w:tr>
      <w:tr w:rsidR="004E1503" w:rsidRPr="004E1503" w14:paraId="22ABEE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250B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w:t>
            </w:r>
          </w:p>
        </w:tc>
        <w:tc>
          <w:tcPr>
            <w:tcW w:w="8680" w:type="dxa"/>
            <w:tcBorders>
              <w:top w:val="nil"/>
              <w:left w:val="nil"/>
              <w:bottom w:val="single" w:sz="4" w:space="0" w:color="auto"/>
              <w:right w:val="single" w:sz="4" w:space="0" w:color="auto"/>
            </w:tcBorders>
            <w:shd w:val="clear" w:color="auto" w:fill="auto"/>
            <w:noWrap/>
            <w:vAlign w:val="bottom"/>
            <w:hideMark/>
          </w:tcPr>
          <w:p w14:paraId="1635A2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04FF1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D639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w:t>
            </w:r>
          </w:p>
        </w:tc>
        <w:tc>
          <w:tcPr>
            <w:tcW w:w="8680" w:type="dxa"/>
            <w:tcBorders>
              <w:top w:val="nil"/>
              <w:left w:val="nil"/>
              <w:bottom w:val="single" w:sz="4" w:space="0" w:color="auto"/>
              <w:right w:val="single" w:sz="4" w:space="0" w:color="auto"/>
            </w:tcBorders>
            <w:shd w:val="clear" w:color="auto" w:fill="auto"/>
            <w:noWrap/>
            <w:vAlign w:val="bottom"/>
            <w:hideMark/>
          </w:tcPr>
          <w:p w14:paraId="0D71C2E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Zinc tetrafluoroborate, 4,4'-Oxydianiline]</w:t>
            </w:r>
          </w:p>
        </w:tc>
      </w:tr>
      <w:tr w:rsidR="004E1503" w:rsidRPr="004E1503" w14:paraId="4BB0A9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0156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24</w:t>
            </w:r>
          </w:p>
        </w:tc>
        <w:tc>
          <w:tcPr>
            <w:tcW w:w="8680" w:type="dxa"/>
            <w:tcBorders>
              <w:top w:val="nil"/>
              <w:left w:val="nil"/>
              <w:bottom w:val="single" w:sz="4" w:space="0" w:color="auto"/>
              <w:right w:val="single" w:sz="4" w:space="0" w:color="auto"/>
            </w:tcBorders>
            <w:shd w:val="clear" w:color="auto" w:fill="auto"/>
            <w:noWrap/>
            <w:vAlign w:val="bottom"/>
            <w:hideMark/>
          </w:tcPr>
          <w:p w14:paraId="2C72D0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37E2944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6916A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w:t>
            </w:r>
          </w:p>
        </w:tc>
        <w:tc>
          <w:tcPr>
            <w:tcW w:w="8680" w:type="dxa"/>
            <w:tcBorders>
              <w:top w:val="nil"/>
              <w:left w:val="nil"/>
              <w:bottom w:val="single" w:sz="4" w:space="0" w:color="auto"/>
              <w:right w:val="single" w:sz="4" w:space="0" w:color="auto"/>
            </w:tcBorders>
            <w:shd w:val="clear" w:color="auto" w:fill="auto"/>
            <w:noWrap/>
            <w:vAlign w:val="bottom"/>
            <w:hideMark/>
          </w:tcPr>
          <w:p w14:paraId="0197CE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5473A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5F58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w:t>
            </w:r>
          </w:p>
        </w:tc>
        <w:tc>
          <w:tcPr>
            <w:tcW w:w="8680" w:type="dxa"/>
            <w:tcBorders>
              <w:top w:val="nil"/>
              <w:left w:val="nil"/>
              <w:bottom w:val="single" w:sz="4" w:space="0" w:color="auto"/>
              <w:right w:val="single" w:sz="4" w:space="0" w:color="auto"/>
            </w:tcBorders>
            <w:shd w:val="clear" w:color="auto" w:fill="auto"/>
            <w:noWrap/>
            <w:vAlign w:val="bottom"/>
            <w:hideMark/>
          </w:tcPr>
          <w:p w14:paraId="06CF99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96ADB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8A9A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w:t>
            </w:r>
          </w:p>
        </w:tc>
        <w:tc>
          <w:tcPr>
            <w:tcW w:w="8680" w:type="dxa"/>
            <w:tcBorders>
              <w:top w:val="nil"/>
              <w:left w:val="nil"/>
              <w:bottom w:val="single" w:sz="4" w:space="0" w:color="auto"/>
              <w:right w:val="single" w:sz="4" w:space="0" w:color="auto"/>
            </w:tcBorders>
            <w:shd w:val="clear" w:color="auto" w:fill="auto"/>
            <w:noWrap/>
            <w:vAlign w:val="bottom"/>
            <w:hideMark/>
          </w:tcPr>
          <w:p w14:paraId="785CC1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Naphthalene-1,8-diamine, Zinc tetrafluoroborate]</w:t>
            </w:r>
          </w:p>
        </w:tc>
      </w:tr>
      <w:tr w:rsidR="004E1503" w:rsidRPr="004E1503" w14:paraId="7B9B60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603CC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w:t>
            </w:r>
          </w:p>
        </w:tc>
        <w:tc>
          <w:tcPr>
            <w:tcW w:w="8680" w:type="dxa"/>
            <w:tcBorders>
              <w:top w:val="nil"/>
              <w:left w:val="nil"/>
              <w:bottom w:val="single" w:sz="4" w:space="0" w:color="auto"/>
              <w:right w:val="single" w:sz="4" w:space="0" w:color="auto"/>
            </w:tcBorders>
            <w:shd w:val="clear" w:color="auto" w:fill="auto"/>
            <w:noWrap/>
            <w:vAlign w:val="bottom"/>
            <w:hideMark/>
          </w:tcPr>
          <w:p w14:paraId="0E089D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8DB3B0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E4089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w:t>
            </w:r>
          </w:p>
        </w:tc>
        <w:tc>
          <w:tcPr>
            <w:tcW w:w="8680" w:type="dxa"/>
            <w:tcBorders>
              <w:top w:val="nil"/>
              <w:left w:val="nil"/>
              <w:bottom w:val="single" w:sz="4" w:space="0" w:color="auto"/>
              <w:right w:val="single" w:sz="4" w:space="0" w:color="auto"/>
            </w:tcBorders>
            <w:shd w:val="clear" w:color="auto" w:fill="auto"/>
            <w:noWrap/>
            <w:vAlign w:val="bottom"/>
            <w:hideMark/>
          </w:tcPr>
          <w:p w14:paraId="5129BA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[5-Methylpicolinaldehyde,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C814A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59A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w:t>
            </w:r>
          </w:p>
        </w:tc>
        <w:tc>
          <w:tcPr>
            <w:tcW w:w="8680" w:type="dxa"/>
            <w:tcBorders>
              <w:top w:val="nil"/>
              <w:left w:val="nil"/>
              <w:bottom w:val="single" w:sz="4" w:space="0" w:color="auto"/>
              <w:right w:val="single" w:sz="4" w:space="0" w:color="auto"/>
            </w:tcBorders>
            <w:shd w:val="clear" w:color="auto" w:fill="auto"/>
            <w:noWrap/>
            <w:vAlign w:val="bottom"/>
            <w:hideMark/>
          </w:tcPr>
          <w:p w14:paraId="43B1F1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5038B8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1486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w:t>
            </w:r>
          </w:p>
        </w:tc>
        <w:tc>
          <w:tcPr>
            <w:tcW w:w="8680" w:type="dxa"/>
            <w:tcBorders>
              <w:top w:val="nil"/>
              <w:left w:val="nil"/>
              <w:bottom w:val="single" w:sz="4" w:space="0" w:color="auto"/>
              <w:right w:val="single" w:sz="4" w:space="0" w:color="auto"/>
            </w:tcBorders>
            <w:shd w:val="clear" w:color="auto" w:fill="auto"/>
            <w:noWrap/>
            <w:vAlign w:val="bottom"/>
            <w:hideMark/>
          </w:tcPr>
          <w:p w14:paraId="5969F06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 Zinc tetrafluoroborate]</w:t>
            </w:r>
          </w:p>
        </w:tc>
      </w:tr>
      <w:tr w:rsidR="004E1503" w:rsidRPr="004E1503" w14:paraId="7F7F260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191C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w:t>
            </w:r>
          </w:p>
        </w:tc>
        <w:tc>
          <w:tcPr>
            <w:tcW w:w="8680" w:type="dxa"/>
            <w:tcBorders>
              <w:top w:val="nil"/>
              <w:left w:val="nil"/>
              <w:bottom w:val="single" w:sz="4" w:space="0" w:color="auto"/>
              <w:right w:val="single" w:sz="4" w:space="0" w:color="auto"/>
            </w:tcBorders>
            <w:shd w:val="clear" w:color="auto" w:fill="auto"/>
            <w:noWrap/>
            <w:vAlign w:val="bottom"/>
            <w:hideMark/>
          </w:tcPr>
          <w:p w14:paraId="7D74A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19410C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E31B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w:t>
            </w:r>
          </w:p>
        </w:tc>
        <w:tc>
          <w:tcPr>
            <w:tcW w:w="8680" w:type="dxa"/>
            <w:tcBorders>
              <w:top w:val="nil"/>
              <w:left w:val="nil"/>
              <w:bottom w:val="single" w:sz="4" w:space="0" w:color="auto"/>
              <w:right w:val="single" w:sz="4" w:space="0" w:color="auto"/>
            </w:tcBorders>
            <w:shd w:val="clear" w:color="auto" w:fill="auto"/>
            <w:noWrap/>
            <w:vAlign w:val="bottom"/>
            <w:hideMark/>
          </w:tcPr>
          <w:p w14:paraId="62B372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 Zinc tetrafluoroborate]</w:t>
            </w:r>
          </w:p>
        </w:tc>
      </w:tr>
      <w:tr w:rsidR="004E1503" w:rsidRPr="004E1503" w14:paraId="75FEF3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8CB3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w:t>
            </w:r>
          </w:p>
        </w:tc>
        <w:tc>
          <w:tcPr>
            <w:tcW w:w="8680" w:type="dxa"/>
            <w:tcBorders>
              <w:top w:val="nil"/>
              <w:left w:val="nil"/>
              <w:bottom w:val="single" w:sz="4" w:space="0" w:color="auto"/>
              <w:right w:val="single" w:sz="4" w:space="0" w:color="auto"/>
            </w:tcBorders>
            <w:shd w:val="clear" w:color="auto" w:fill="auto"/>
            <w:noWrap/>
            <w:vAlign w:val="bottom"/>
            <w:hideMark/>
          </w:tcPr>
          <w:p w14:paraId="03D3F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B117FB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E19D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w:t>
            </w:r>
          </w:p>
        </w:tc>
        <w:tc>
          <w:tcPr>
            <w:tcW w:w="8680" w:type="dxa"/>
            <w:tcBorders>
              <w:top w:val="nil"/>
              <w:left w:val="nil"/>
              <w:bottom w:val="single" w:sz="4" w:space="0" w:color="auto"/>
              <w:right w:val="single" w:sz="4" w:space="0" w:color="auto"/>
            </w:tcBorders>
            <w:shd w:val="clear" w:color="auto" w:fill="auto"/>
            <w:noWrap/>
            <w:vAlign w:val="bottom"/>
            <w:hideMark/>
          </w:tcPr>
          <w:p w14:paraId="7A744F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 Zinc tetrafluoroborate]</w:t>
            </w:r>
          </w:p>
        </w:tc>
      </w:tr>
      <w:tr w:rsidR="004E1503" w:rsidRPr="004E1503" w14:paraId="72C9E3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5DDA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w:t>
            </w:r>
          </w:p>
        </w:tc>
        <w:tc>
          <w:tcPr>
            <w:tcW w:w="8680" w:type="dxa"/>
            <w:tcBorders>
              <w:top w:val="nil"/>
              <w:left w:val="nil"/>
              <w:bottom w:val="single" w:sz="4" w:space="0" w:color="auto"/>
              <w:right w:val="single" w:sz="4" w:space="0" w:color="auto"/>
            </w:tcBorders>
            <w:shd w:val="clear" w:color="auto" w:fill="auto"/>
            <w:noWrap/>
            <w:vAlign w:val="bottom"/>
            <w:hideMark/>
          </w:tcPr>
          <w:p w14:paraId="30817D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B3C1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358B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w:t>
            </w:r>
          </w:p>
        </w:tc>
        <w:tc>
          <w:tcPr>
            <w:tcW w:w="8680" w:type="dxa"/>
            <w:tcBorders>
              <w:top w:val="nil"/>
              <w:left w:val="nil"/>
              <w:bottom w:val="single" w:sz="4" w:space="0" w:color="auto"/>
              <w:right w:val="single" w:sz="4" w:space="0" w:color="auto"/>
            </w:tcBorders>
            <w:shd w:val="clear" w:color="auto" w:fill="auto"/>
            <w:noWrap/>
            <w:vAlign w:val="bottom"/>
            <w:hideMark/>
          </w:tcPr>
          <w:p w14:paraId="0F2893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4,4'-Methylenedianiline]</w:t>
            </w:r>
          </w:p>
        </w:tc>
      </w:tr>
      <w:tr w:rsidR="004E1503" w:rsidRPr="004E1503" w14:paraId="0FEF40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07D9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w:t>
            </w:r>
          </w:p>
        </w:tc>
        <w:tc>
          <w:tcPr>
            <w:tcW w:w="8680" w:type="dxa"/>
            <w:tcBorders>
              <w:top w:val="nil"/>
              <w:left w:val="nil"/>
              <w:bottom w:val="single" w:sz="4" w:space="0" w:color="auto"/>
              <w:right w:val="single" w:sz="4" w:space="0" w:color="auto"/>
            </w:tcBorders>
            <w:shd w:val="clear" w:color="auto" w:fill="auto"/>
            <w:noWrap/>
            <w:vAlign w:val="bottom"/>
            <w:hideMark/>
          </w:tcPr>
          <w:p w14:paraId="79320B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D3729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9ABC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w:t>
            </w:r>
          </w:p>
        </w:tc>
        <w:tc>
          <w:tcPr>
            <w:tcW w:w="8680" w:type="dxa"/>
            <w:tcBorders>
              <w:top w:val="nil"/>
              <w:left w:val="nil"/>
              <w:bottom w:val="single" w:sz="4" w:space="0" w:color="auto"/>
              <w:right w:val="single" w:sz="4" w:space="0" w:color="auto"/>
            </w:tcBorders>
            <w:shd w:val="clear" w:color="auto" w:fill="auto"/>
            <w:noWrap/>
            <w:vAlign w:val="bottom"/>
            <w:hideMark/>
          </w:tcPr>
          <w:p w14:paraId="134A1C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Zinc tetrafluoroborate, 4,4'-Oxydianiline]</w:t>
            </w:r>
          </w:p>
        </w:tc>
      </w:tr>
      <w:tr w:rsidR="004E1503" w:rsidRPr="004E1503" w14:paraId="0E3019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36E4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w:t>
            </w:r>
          </w:p>
        </w:tc>
        <w:tc>
          <w:tcPr>
            <w:tcW w:w="8680" w:type="dxa"/>
            <w:tcBorders>
              <w:top w:val="nil"/>
              <w:left w:val="nil"/>
              <w:bottom w:val="single" w:sz="4" w:space="0" w:color="auto"/>
              <w:right w:val="single" w:sz="4" w:space="0" w:color="auto"/>
            </w:tcBorders>
            <w:shd w:val="clear" w:color="auto" w:fill="auto"/>
            <w:noWrap/>
            <w:vAlign w:val="bottom"/>
            <w:hideMark/>
          </w:tcPr>
          <w:p w14:paraId="1CF56B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 Zinc tetrafluoroborate]</w:t>
            </w:r>
          </w:p>
        </w:tc>
      </w:tr>
      <w:tr w:rsidR="004E1503" w:rsidRPr="004E1503" w14:paraId="5A7C6D1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4B4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w:t>
            </w:r>
          </w:p>
        </w:tc>
        <w:tc>
          <w:tcPr>
            <w:tcW w:w="8680" w:type="dxa"/>
            <w:tcBorders>
              <w:top w:val="nil"/>
              <w:left w:val="nil"/>
              <w:bottom w:val="single" w:sz="4" w:space="0" w:color="auto"/>
              <w:right w:val="single" w:sz="4" w:space="0" w:color="auto"/>
            </w:tcBorders>
            <w:shd w:val="clear" w:color="auto" w:fill="auto"/>
            <w:noWrap/>
            <w:vAlign w:val="bottom"/>
            <w:hideMark/>
          </w:tcPr>
          <w:p w14:paraId="5A967E6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532355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7106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w:t>
            </w:r>
          </w:p>
        </w:tc>
        <w:tc>
          <w:tcPr>
            <w:tcW w:w="8680" w:type="dxa"/>
            <w:tcBorders>
              <w:top w:val="nil"/>
              <w:left w:val="nil"/>
              <w:bottom w:val="single" w:sz="4" w:space="0" w:color="auto"/>
              <w:right w:val="single" w:sz="4" w:space="0" w:color="auto"/>
            </w:tcBorders>
            <w:shd w:val="clear" w:color="auto" w:fill="auto"/>
            <w:noWrap/>
            <w:vAlign w:val="bottom"/>
            <w:hideMark/>
          </w:tcPr>
          <w:p w14:paraId="751C20C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6AEA1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A07B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w:t>
            </w:r>
          </w:p>
        </w:tc>
        <w:tc>
          <w:tcPr>
            <w:tcW w:w="8680" w:type="dxa"/>
            <w:tcBorders>
              <w:top w:val="nil"/>
              <w:left w:val="nil"/>
              <w:bottom w:val="single" w:sz="4" w:space="0" w:color="auto"/>
              <w:right w:val="single" w:sz="4" w:space="0" w:color="auto"/>
            </w:tcBorders>
            <w:shd w:val="clear" w:color="auto" w:fill="auto"/>
            <w:noWrap/>
            <w:vAlign w:val="bottom"/>
            <w:hideMark/>
          </w:tcPr>
          <w:p w14:paraId="60AF0D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7385F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69A7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w:t>
            </w:r>
          </w:p>
        </w:tc>
        <w:tc>
          <w:tcPr>
            <w:tcW w:w="8680" w:type="dxa"/>
            <w:tcBorders>
              <w:top w:val="nil"/>
              <w:left w:val="nil"/>
              <w:bottom w:val="single" w:sz="4" w:space="0" w:color="auto"/>
              <w:right w:val="single" w:sz="4" w:space="0" w:color="auto"/>
            </w:tcBorders>
            <w:shd w:val="clear" w:color="auto" w:fill="auto"/>
            <w:noWrap/>
            <w:vAlign w:val="bottom"/>
            <w:hideMark/>
          </w:tcPr>
          <w:p w14:paraId="443D021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 6-Methylpyridine-2-carboxaldehyde]</w:t>
            </w:r>
          </w:p>
        </w:tc>
      </w:tr>
      <w:tr w:rsidR="004E1503" w:rsidRPr="004E1503" w14:paraId="5EF5C4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74EB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w:t>
            </w:r>
          </w:p>
        </w:tc>
        <w:tc>
          <w:tcPr>
            <w:tcW w:w="8680" w:type="dxa"/>
            <w:tcBorders>
              <w:top w:val="nil"/>
              <w:left w:val="nil"/>
              <w:bottom w:val="single" w:sz="4" w:space="0" w:color="auto"/>
              <w:right w:val="single" w:sz="4" w:space="0" w:color="auto"/>
            </w:tcBorders>
            <w:shd w:val="clear" w:color="auto" w:fill="auto"/>
            <w:noWrap/>
            <w:vAlign w:val="bottom"/>
            <w:hideMark/>
          </w:tcPr>
          <w:p w14:paraId="7E8211E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Naphthalene-1,8-diamine, Zinc tetrafluoroborate]</w:t>
            </w:r>
          </w:p>
        </w:tc>
      </w:tr>
      <w:tr w:rsidR="004E1503" w:rsidRPr="004E1503" w14:paraId="6F73841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8CC0E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w:t>
            </w:r>
          </w:p>
        </w:tc>
        <w:tc>
          <w:tcPr>
            <w:tcW w:w="8680" w:type="dxa"/>
            <w:tcBorders>
              <w:top w:val="nil"/>
              <w:left w:val="nil"/>
              <w:bottom w:val="single" w:sz="4" w:space="0" w:color="auto"/>
              <w:right w:val="single" w:sz="4" w:space="0" w:color="auto"/>
            </w:tcBorders>
            <w:shd w:val="clear" w:color="auto" w:fill="auto"/>
            <w:noWrap/>
            <w:vAlign w:val="bottom"/>
            <w:hideMark/>
          </w:tcPr>
          <w:p w14:paraId="53D00C4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78F44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E41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w:t>
            </w:r>
          </w:p>
        </w:tc>
        <w:tc>
          <w:tcPr>
            <w:tcW w:w="8680" w:type="dxa"/>
            <w:tcBorders>
              <w:top w:val="nil"/>
              <w:left w:val="nil"/>
              <w:bottom w:val="single" w:sz="4" w:space="0" w:color="auto"/>
              <w:right w:val="single" w:sz="4" w:space="0" w:color="auto"/>
            </w:tcBorders>
            <w:shd w:val="clear" w:color="auto" w:fill="auto"/>
            <w:noWrap/>
            <w:vAlign w:val="bottom"/>
            <w:hideMark/>
          </w:tcPr>
          <w:p w14:paraId="7B38A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Zinc tetrafluoroborate]</w:t>
            </w:r>
          </w:p>
        </w:tc>
      </w:tr>
      <w:tr w:rsidR="004E1503" w:rsidRPr="004E1503" w14:paraId="261C8C7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386A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w:t>
            </w:r>
          </w:p>
        </w:tc>
        <w:tc>
          <w:tcPr>
            <w:tcW w:w="8680" w:type="dxa"/>
            <w:tcBorders>
              <w:top w:val="nil"/>
              <w:left w:val="nil"/>
              <w:bottom w:val="single" w:sz="4" w:space="0" w:color="auto"/>
              <w:right w:val="single" w:sz="4" w:space="0" w:color="auto"/>
            </w:tcBorders>
            <w:shd w:val="clear" w:color="auto" w:fill="auto"/>
            <w:noWrap/>
            <w:vAlign w:val="bottom"/>
            <w:hideMark/>
          </w:tcPr>
          <w:p w14:paraId="3562B0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[1-Methyl-2-imidazolecarboxaldehyde,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A827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53F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w:t>
            </w:r>
          </w:p>
        </w:tc>
        <w:tc>
          <w:tcPr>
            <w:tcW w:w="8680" w:type="dxa"/>
            <w:tcBorders>
              <w:top w:val="nil"/>
              <w:left w:val="nil"/>
              <w:bottom w:val="single" w:sz="4" w:space="0" w:color="auto"/>
              <w:right w:val="single" w:sz="4" w:space="0" w:color="auto"/>
            </w:tcBorders>
            <w:shd w:val="clear" w:color="auto" w:fill="auto"/>
            <w:noWrap/>
            <w:vAlign w:val="bottom"/>
            <w:hideMark/>
          </w:tcPr>
          <w:p w14:paraId="6BB1E4E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6BFF9D4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6C7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w:t>
            </w:r>
          </w:p>
        </w:tc>
        <w:tc>
          <w:tcPr>
            <w:tcW w:w="8680" w:type="dxa"/>
            <w:tcBorders>
              <w:top w:val="nil"/>
              <w:left w:val="nil"/>
              <w:bottom w:val="single" w:sz="4" w:space="0" w:color="auto"/>
              <w:right w:val="single" w:sz="4" w:space="0" w:color="auto"/>
            </w:tcBorders>
            <w:shd w:val="clear" w:color="auto" w:fill="auto"/>
            <w:noWrap/>
            <w:vAlign w:val="bottom"/>
            <w:hideMark/>
          </w:tcPr>
          <w:p w14:paraId="272907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 Iron(II) tetrafluoroborate hexahydrate]</w:t>
            </w:r>
          </w:p>
        </w:tc>
      </w:tr>
      <w:tr w:rsidR="004E1503" w:rsidRPr="004E1503" w14:paraId="1B34995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42027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w:t>
            </w:r>
          </w:p>
        </w:tc>
        <w:tc>
          <w:tcPr>
            <w:tcW w:w="8680" w:type="dxa"/>
            <w:tcBorders>
              <w:top w:val="nil"/>
              <w:left w:val="nil"/>
              <w:bottom w:val="single" w:sz="4" w:space="0" w:color="auto"/>
              <w:right w:val="single" w:sz="4" w:space="0" w:color="auto"/>
            </w:tcBorders>
            <w:shd w:val="clear" w:color="auto" w:fill="auto"/>
            <w:noWrap/>
            <w:vAlign w:val="bottom"/>
            <w:hideMark/>
          </w:tcPr>
          <w:p w14:paraId="276650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 Zinc tetrafluoroborate]</w:t>
            </w:r>
          </w:p>
        </w:tc>
      </w:tr>
      <w:tr w:rsidR="004E1503" w:rsidRPr="004E1503" w14:paraId="014E95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EB4BF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w:t>
            </w:r>
          </w:p>
        </w:tc>
        <w:tc>
          <w:tcPr>
            <w:tcW w:w="8680" w:type="dxa"/>
            <w:tcBorders>
              <w:top w:val="nil"/>
              <w:left w:val="nil"/>
              <w:bottom w:val="single" w:sz="4" w:space="0" w:color="auto"/>
              <w:right w:val="single" w:sz="4" w:space="0" w:color="auto"/>
            </w:tcBorders>
            <w:shd w:val="clear" w:color="auto" w:fill="auto"/>
            <w:noWrap/>
            <w:vAlign w:val="bottom"/>
            <w:hideMark/>
          </w:tcPr>
          <w:p w14:paraId="1CCD0B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 Iron(II) tetrafluoroborate hexahydrate]</w:t>
            </w:r>
          </w:p>
        </w:tc>
      </w:tr>
      <w:tr w:rsidR="004E1503" w:rsidRPr="004E1503" w14:paraId="6502FB9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C38D6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w:t>
            </w:r>
          </w:p>
        </w:tc>
        <w:tc>
          <w:tcPr>
            <w:tcW w:w="8680" w:type="dxa"/>
            <w:tcBorders>
              <w:top w:val="nil"/>
              <w:left w:val="nil"/>
              <w:bottom w:val="single" w:sz="4" w:space="0" w:color="auto"/>
              <w:right w:val="single" w:sz="4" w:space="0" w:color="auto"/>
            </w:tcBorders>
            <w:shd w:val="clear" w:color="auto" w:fill="auto"/>
            <w:noWrap/>
            <w:vAlign w:val="bottom"/>
            <w:hideMark/>
          </w:tcPr>
          <w:p w14:paraId="6F13C8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67B8D9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A5B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w:t>
            </w:r>
          </w:p>
        </w:tc>
        <w:tc>
          <w:tcPr>
            <w:tcW w:w="8680" w:type="dxa"/>
            <w:tcBorders>
              <w:top w:val="nil"/>
              <w:left w:val="nil"/>
              <w:bottom w:val="single" w:sz="4" w:space="0" w:color="auto"/>
              <w:right w:val="single" w:sz="4" w:space="0" w:color="auto"/>
            </w:tcBorders>
            <w:shd w:val="clear" w:color="auto" w:fill="auto"/>
            <w:noWrap/>
            <w:vAlign w:val="bottom"/>
            <w:hideMark/>
          </w:tcPr>
          <w:p w14:paraId="772529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228E7C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6E69A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w:t>
            </w:r>
          </w:p>
        </w:tc>
        <w:tc>
          <w:tcPr>
            <w:tcW w:w="8680" w:type="dxa"/>
            <w:tcBorders>
              <w:top w:val="nil"/>
              <w:left w:val="nil"/>
              <w:bottom w:val="single" w:sz="4" w:space="0" w:color="auto"/>
              <w:right w:val="single" w:sz="4" w:space="0" w:color="auto"/>
            </w:tcBorders>
            <w:shd w:val="clear" w:color="auto" w:fill="auto"/>
            <w:noWrap/>
            <w:vAlign w:val="bottom"/>
            <w:hideMark/>
          </w:tcPr>
          <w:p w14:paraId="5BD915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 Zinc tetrafluoroborate]</w:t>
            </w:r>
          </w:p>
        </w:tc>
      </w:tr>
      <w:tr w:rsidR="004E1503" w:rsidRPr="004E1503" w14:paraId="44FA2E2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16A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w:t>
            </w:r>
          </w:p>
        </w:tc>
        <w:tc>
          <w:tcPr>
            <w:tcW w:w="8680" w:type="dxa"/>
            <w:tcBorders>
              <w:top w:val="nil"/>
              <w:left w:val="nil"/>
              <w:bottom w:val="single" w:sz="4" w:space="0" w:color="auto"/>
              <w:right w:val="single" w:sz="4" w:space="0" w:color="auto"/>
            </w:tcBorders>
            <w:shd w:val="clear" w:color="auto" w:fill="auto"/>
            <w:noWrap/>
            <w:vAlign w:val="bottom"/>
            <w:hideMark/>
          </w:tcPr>
          <w:p w14:paraId="5C6FB8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 Iron(II) tetrafluoroborate hexahydrate]</w:t>
            </w:r>
          </w:p>
        </w:tc>
      </w:tr>
      <w:tr w:rsidR="004E1503" w:rsidRPr="004E1503" w14:paraId="6EF01E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C88B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w:t>
            </w:r>
          </w:p>
        </w:tc>
        <w:tc>
          <w:tcPr>
            <w:tcW w:w="8680" w:type="dxa"/>
            <w:tcBorders>
              <w:top w:val="nil"/>
              <w:left w:val="nil"/>
              <w:bottom w:val="single" w:sz="4" w:space="0" w:color="auto"/>
              <w:right w:val="single" w:sz="4" w:space="0" w:color="auto"/>
            </w:tcBorders>
            <w:shd w:val="clear" w:color="auto" w:fill="auto"/>
            <w:noWrap/>
            <w:vAlign w:val="bottom"/>
            <w:hideMark/>
          </w:tcPr>
          <w:p w14:paraId="4493A36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4,4'-Methylenedianiline]</w:t>
            </w:r>
          </w:p>
        </w:tc>
      </w:tr>
      <w:tr w:rsidR="004E1503" w:rsidRPr="004E1503" w14:paraId="66C6843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D0DE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w:t>
            </w:r>
          </w:p>
        </w:tc>
        <w:tc>
          <w:tcPr>
            <w:tcW w:w="8680" w:type="dxa"/>
            <w:tcBorders>
              <w:top w:val="nil"/>
              <w:left w:val="nil"/>
              <w:bottom w:val="single" w:sz="4" w:space="0" w:color="auto"/>
              <w:right w:val="single" w:sz="4" w:space="0" w:color="auto"/>
            </w:tcBorders>
            <w:shd w:val="clear" w:color="auto" w:fill="auto"/>
            <w:noWrap/>
            <w:vAlign w:val="bottom"/>
            <w:hideMark/>
          </w:tcPr>
          <w:p w14:paraId="43EC99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F5E140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CB5D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w:t>
            </w:r>
          </w:p>
        </w:tc>
        <w:tc>
          <w:tcPr>
            <w:tcW w:w="8680" w:type="dxa"/>
            <w:tcBorders>
              <w:top w:val="nil"/>
              <w:left w:val="nil"/>
              <w:bottom w:val="single" w:sz="4" w:space="0" w:color="auto"/>
              <w:right w:val="single" w:sz="4" w:space="0" w:color="auto"/>
            </w:tcBorders>
            <w:shd w:val="clear" w:color="auto" w:fill="auto"/>
            <w:noWrap/>
            <w:vAlign w:val="bottom"/>
            <w:hideMark/>
          </w:tcPr>
          <w:p w14:paraId="5CC2FC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 4,4'-Oxydianiline]</w:t>
            </w:r>
          </w:p>
        </w:tc>
      </w:tr>
      <w:tr w:rsidR="004E1503" w:rsidRPr="004E1503" w14:paraId="7A8FF2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32C2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w:t>
            </w:r>
          </w:p>
        </w:tc>
        <w:tc>
          <w:tcPr>
            <w:tcW w:w="8680" w:type="dxa"/>
            <w:tcBorders>
              <w:top w:val="nil"/>
              <w:left w:val="nil"/>
              <w:bottom w:val="single" w:sz="4" w:space="0" w:color="auto"/>
              <w:right w:val="single" w:sz="4" w:space="0" w:color="auto"/>
            </w:tcBorders>
            <w:shd w:val="clear" w:color="auto" w:fill="auto"/>
            <w:noWrap/>
            <w:vAlign w:val="bottom"/>
            <w:hideMark/>
          </w:tcPr>
          <w:p w14:paraId="116C15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4,4'-Methylenedianiline]</w:t>
            </w:r>
          </w:p>
        </w:tc>
      </w:tr>
      <w:tr w:rsidR="004E1503" w:rsidRPr="004E1503" w14:paraId="0BD21B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62F7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w:t>
            </w:r>
          </w:p>
        </w:tc>
        <w:tc>
          <w:tcPr>
            <w:tcW w:w="8680" w:type="dxa"/>
            <w:tcBorders>
              <w:top w:val="nil"/>
              <w:left w:val="nil"/>
              <w:bottom w:val="single" w:sz="4" w:space="0" w:color="auto"/>
              <w:right w:val="single" w:sz="4" w:space="0" w:color="auto"/>
            </w:tcBorders>
            <w:shd w:val="clear" w:color="auto" w:fill="auto"/>
            <w:noWrap/>
            <w:vAlign w:val="bottom"/>
            <w:hideMark/>
          </w:tcPr>
          <w:p w14:paraId="12BD86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7D69C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8480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w:t>
            </w:r>
          </w:p>
        </w:tc>
        <w:tc>
          <w:tcPr>
            <w:tcW w:w="8680" w:type="dxa"/>
            <w:tcBorders>
              <w:top w:val="nil"/>
              <w:left w:val="nil"/>
              <w:bottom w:val="single" w:sz="4" w:space="0" w:color="auto"/>
              <w:right w:val="single" w:sz="4" w:space="0" w:color="auto"/>
            </w:tcBorders>
            <w:shd w:val="clear" w:color="auto" w:fill="auto"/>
            <w:noWrap/>
            <w:vAlign w:val="bottom"/>
            <w:hideMark/>
          </w:tcPr>
          <w:p w14:paraId="7439C8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 4,4'-Oxydianiline]</w:t>
            </w:r>
          </w:p>
        </w:tc>
      </w:tr>
      <w:tr w:rsidR="004E1503" w:rsidRPr="004E1503" w14:paraId="46669B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4B44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w:t>
            </w:r>
          </w:p>
        </w:tc>
        <w:tc>
          <w:tcPr>
            <w:tcW w:w="8680" w:type="dxa"/>
            <w:tcBorders>
              <w:top w:val="nil"/>
              <w:left w:val="nil"/>
              <w:bottom w:val="single" w:sz="4" w:space="0" w:color="auto"/>
              <w:right w:val="single" w:sz="4" w:space="0" w:color="auto"/>
            </w:tcBorders>
            <w:shd w:val="clear" w:color="auto" w:fill="auto"/>
            <w:noWrap/>
            <w:vAlign w:val="bottom"/>
            <w:hideMark/>
          </w:tcPr>
          <w:p w14:paraId="758690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 6-Methylpyridine-2-carboxaldehyde]</w:t>
            </w:r>
          </w:p>
        </w:tc>
      </w:tr>
      <w:tr w:rsidR="004E1503" w:rsidRPr="004E1503" w14:paraId="78027F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6638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w:t>
            </w:r>
          </w:p>
        </w:tc>
        <w:tc>
          <w:tcPr>
            <w:tcW w:w="8680" w:type="dxa"/>
            <w:tcBorders>
              <w:top w:val="nil"/>
              <w:left w:val="nil"/>
              <w:bottom w:val="single" w:sz="4" w:space="0" w:color="auto"/>
              <w:right w:val="single" w:sz="4" w:space="0" w:color="auto"/>
            </w:tcBorders>
            <w:shd w:val="clear" w:color="auto" w:fill="auto"/>
            <w:noWrap/>
            <w:vAlign w:val="bottom"/>
            <w:hideMark/>
          </w:tcPr>
          <w:p w14:paraId="11835FE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6-Methylpyridine-2-carboxaldehyde]</w:t>
            </w:r>
          </w:p>
        </w:tc>
      </w:tr>
      <w:tr w:rsidR="004E1503" w:rsidRPr="004E1503" w14:paraId="272DA4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F08A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w:t>
            </w:r>
          </w:p>
        </w:tc>
        <w:tc>
          <w:tcPr>
            <w:tcW w:w="8680" w:type="dxa"/>
            <w:tcBorders>
              <w:top w:val="nil"/>
              <w:left w:val="nil"/>
              <w:bottom w:val="single" w:sz="4" w:space="0" w:color="auto"/>
              <w:right w:val="single" w:sz="4" w:space="0" w:color="auto"/>
            </w:tcBorders>
            <w:shd w:val="clear" w:color="auto" w:fill="auto"/>
            <w:noWrap/>
            <w:vAlign w:val="bottom"/>
            <w:hideMark/>
          </w:tcPr>
          <w:p w14:paraId="30F44C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 6-Methoxypyridine-2-carbaldehyde]</w:t>
            </w:r>
          </w:p>
        </w:tc>
      </w:tr>
      <w:tr w:rsidR="004E1503" w:rsidRPr="004E1503" w14:paraId="3EF7D6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1033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66</w:t>
            </w:r>
          </w:p>
        </w:tc>
        <w:tc>
          <w:tcPr>
            <w:tcW w:w="8680" w:type="dxa"/>
            <w:tcBorders>
              <w:top w:val="nil"/>
              <w:left w:val="nil"/>
              <w:bottom w:val="single" w:sz="4" w:space="0" w:color="auto"/>
              <w:right w:val="single" w:sz="4" w:space="0" w:color="auto"/>
            </w:tcBorders>
            <w:shd w:val="clear" w:color="auto" w:fill="auto"/>
            <w:noWrap/>
            <w:vAlign w:val="bottom"/>
            <w:hideMark/>
          </w:tcPr>
          <w:p w14:paraId="119C94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6-Methoxypyridine-2-carbaldehyde]</w:t>
            </w:r>
          </w:p>
        </w:tc>
      </w:tr>
      <w:tr w:rsidR="004E1503" w:rsidRPr="004E1503" w14:paraId="745563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F159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w:t>
            </w:r>
          </w:p>
        </w:tc>
        <w:tc>
          <w:tcPr>
            <w:tcW w:w="8680" w:type="dxa"/>
            <w:tcBorders>
              <w:top w:val="nil"/>
              <w:left w:val="nil"/>
              <w:bottom w:val="single" w:sz="4" w:space="0" w:color="auto"/>
              <w:right w:val="single" w:sz="4" w:space="0" w:color="auto"/>
            </w:tcBorders>
            <w:shd w:val="clear" w:color="auto" w:fill="auto"/>
            <w:noWrap/>
            <w:vAlign w:val="bottom"/>
            <w:hideMark/>
          </w:tcPr>
          <w:p w14:paraId="79F984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4,4'-Methylenedianiline]</w:t>
            </w:r>
          </w:p>
        </w:tc>
      </w:tr>
      <w:tr w:rsidR="004E1503" w:rsidRPr="004E1503" w14:paraId="6EB2825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D9E3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w:t>
            </w:r>
          </w:p>
        </w:tc>
        <w:tc>
          <w:tcPr>
            <w:tcW w:w="8680" w:type="dxa"/>
            <w:tcBorders>
              <w:top w:val="nil"/>
              <w:left w:val="nil"/>
              <w:bottom w:val="single" w:sz="4" w:space="0" w:color="auto"/>
              <w:right w:val="single" w:sz="4" w:space="0" w:color="auto"/>
            </w:tcBorders>
            <w:shd w:val="clear" w:color="auto" w:fill="auto"/>
            <w:noWrap/>
            <w:vAlign w:val="bottom"/>
            <w:hideMark/>
          </w:tcPr>
          <w:p w14:paraId="640A00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0EF2B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402E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w:t>
            </w:r>
          </w:p>
        </w:tc>
        <w:tc>
          <w:tcPr>
            <w:tcW w:w="8680" w:type="dxa"/>
            <w:tcBorders>
              <w:top w:val="nil"/>
              <w:left w:val="nil"/>
              <w:bottom w:val="single" w:sz="4" w:space="0" w:color="auto"/>
              <w:right w:val="single" w:sz="4" w:space="0" w:color="auto"/>
            </w:tcBorders>
            <w:shd w:val="clear" w:color="auto" w:fill="auto"/>
            <w:noWrap/>
            <w:vAlign w:val="bottom"/>
            <w:hideMark/>
          </w:tcPr>
          <w:p w14:paraId="263E59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4,4'-Oxydianiline]</w:t>
            </w:r>
          </w:p>
        </w:tc>
      </w:tr>
      <w:tr w:rsidR="004E1503" w:rsidRPr="004E1503" w14:paraId="695AA0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534B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w:t>
            </w:r>
          </w:p>
        </w:tc>
        <w:tc>
          <w:tcPr>
            <w:tcW w:w="8680" w:type="dxa"/>
            <w:tcBorders>
              <w:top w:val="nil"/>
              <w:left w:val="nil"/>
              <w:bottom w:val="single" w:sz="4" w:space="0" w:color="auto"/>
              <w:right w:val="single" w:sz="4" w:space="0" w:color="auto"/>
            </w:tcBorders>
            <w:shd w:val="clear" w:color="auto" w:fill="auto"/>
            <w:noWrap/>
            <w:vAlign w:val="bottom"/>
            <w:hideMark/>
          </w:tcPr>
          <w:p w14:paraId="40787C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Naphthalene-1,8-diamine]</w:t>
            </w:r>
          </w:p>
        </w:tc>
      </w:tr>
      <w:tr w:rsidR="004E1503" w:rsidRPr="004E1503" w14:paraId="36E361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BF7D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w:t>
            </w:r>
          </w:p>
        </w:tc>
        <w:tc>
          <w:tcPr>
            <w:tcW w:w="8680" w:type="dxa"/>
            <w:tcBorders>
              <w:top w:val="nil"/>
              <w:left w:val="nil"/>
              <w:bottom w:val="single" w:sz="4" w:space="0" w:color="auto"/>
              <w:right w:val="single" w:sz="4" w:space="0" w:color="auto"/>
            </w:tcBorders>
            <w:shd w:val="clear" w:color="auto" w:fill="auto"/>
            <w:noWrap/>
            <w:vAlign w:val="bottom"/>
            <w:hideMark/>
          </w:tcPr>
          <w:p w14:paraId="514A9F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F8F21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2946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72</w:t>
            </w:r>
          </w:p>
        </w:tc>
        <w:tc>
          <w:tcPr>
            <w:tcW w:w="8680" w:type="dxa"/>
            <w:tcBorders>
              <w:top w:val="nil"/>
              <w:left w:val="nil"/>
              <w:bottom w:val="single" w:sz="4" w:space="0" w:color="auto"/>
              <w:right w:val="single" w:sz="4" w:space="0" w:color="auto"/>
            </w:tcBorders>
            <w:shd w:val="clear" w:color="auto" w:fill="auto"/>
            <w:noWrap/>
            <w:vAlign w:val="bottom"/>
            <w:hideMark/>
          </w:tcPr>
          <w:p w14:paraId="6685A17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3406D6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FE4C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73</w:t>
            </w:r>
          </w:p>
        </w:tc>
        <w:tc>
          <w:tcPr>
            <w:tcW w:w="8680" w:type="dxa"/>
            <w:tcBorders>
              <w:top w:val="nil"/>
              <w:left w:val="nil"/>
              <w:bottom w:val="single" w:sz="4" w:space="0" w:color="auto"/>
              <w:right w:val="single" w:sz="4" w:space="0" w:color="auto"/>
            </w:tcBorders>
            <w:shd w:val="clear" w:color="auto" w:fill="auto"/>
            <w:noWrap/>
            <w:vAlign w:val="bottom"/>
            <w:hideMark/>
          </w:tcPr>
          <w:p w14:paraId="56CDE63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197FD0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508D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74</w:t>
            </w:r>
          </w:p>
        </w:tc>
        <w:tc>
          <w:tcPr>
            <w:tcW w:w="8680" w:type="dxa"/>
            <w:tcBorders>
              <w:top w:val="nil"/>
              <w:left w:val="nil"/>
              <w:bottom w:val="single" w:sz="4" w:space="0" w:color="auto"/>
              <w:right w:val="single" w:sz="4" w:space="0" w:color="auto"/>
            </w:tcBorders>
            <w:shd w:val="clear" w:color="auto" w:fill="auto"/>
            <w:noWrap/>
            <w:vAlign w:val="bottom"/>
            <w:hideMark/>
          </w:tcPr>
          <w:p w14:paraId="7E5B8EB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3BA776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60A2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75</w:t>
            </w:r>
          </w:p>
        </w:tc>
        <w:tc>
          <w:tcPr>
            <w:tcW w:w="8680" w:type="dxa"/>
            <w:tcBorders>
              <w:top w:val="nil"/>
              <w:left w:val="nil"/>
              <w:bottom w:val="single" w:sz="4" w:space="0" w:color="auto"/>
              <w:right w:val="single" w:sz="4" w:space="0" w:color="auto"/>
            </w:tcBorders>
            <w:shd w:val="clear" w:color="auto" w:fill="auto"/>
            <w:noWrap/>
            <w:vAlign w:val="bottom"/>
            <w:hideMark/>
          </w:tcPr>
          <w:p w14:paraId="314EEB5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4,4'-Methylenedianiline]</w:t>
            </w:r>
          </w:p>
        </w:tc>
      </w:tr>
      <w:tr w:rsidR="004E1503" w:rsidRPr="004E1503" w14:paraId="4CFBE5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8906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76</w:t>
            </w:r>
          </w:p>
        </w:tc>
        <w:tc>
          <w:tcPr>
            <w:tcW w:w="8680" w:type="dxa"/>
            <w:tcBorders>
              <w:top w:val="nil"/>
              <w:left w:val="nil"/>
              <w:bottom w:val="single" w:sz="4" w:space="0" w:color="auto"/>
              <w:right w:val="single" w:sz="4" w:space="0" w:color="auto"/>
            </w:tcBorders>
            <w:shd w:val="clear" w:color="auto" w:fill="auto"/>
            <w:noWrap/>
            <w:vAlign w:val="bottom"/>
            <w:hideMark/>
          </w:tcPr>
          <w:p w14:paraId="7DCD6D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F1C91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AA52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77</w:t>
            </w:r>
          </w:p>
        </w:tc>
        <w:tc>
          <w:tcPr>
            <w:tcW w:w="8680" w:type="dxa"/>
            <w:tcBorders>
              <w:top w:val="nil"/>
              <w:left w:val="nil"/>
              <w:bottom w:val="single" w:sz="4" w:space="0" w:color="auto"/>
              <w:right w:val="single" w:sz="4" w:space="0" w:color="auto"/>
            </w:tcBorders>
            <w:shd w:val="clear" w:color="auto" w:fill="auto"/>
            <w:noWrap/>
            <w:vAlign w:val="bottom"/>
            <w:hideMark/>
          </w:tcPr>
          <w:p w14:paraId="7F1B230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4,4'-Oxydianiline]</w:t>
            </w:r>
          </w:p>
        </w:tc>
      </w:tr>
      <w:tr w:rsidR="004E1503" w:rsidRPr="004E1503" w14:paraId="32859D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0C64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78</w:t>
            </w:r>
          </w:p>
        </w:tc>
        <w:tc>
          <w:tcPr>
            <w:tcW w:w="8680" w:type="dxa"/>
            <w:tcBorders>
              <w:top w:val="nil"/>
              <w:left w:val="nil"/>
              <w:bottom w:val="single" w:sz="4" w:space="0" w:color="auto"/>
              <w:right w:val="single" w:sz="4" w:space="0" w:color="auto"/>
            </w:tcBorders>
            <w:shd w:val="clear" w:color="auto" w:fill="auto"/>
            <w:noWrap/>
            <w:vAlign w:val="bottom"/>
            <w:hideMark/>
          </w:tcPr>
          <w:p w14:paraId="7481CC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6-Methylpyridine-2-carboxaldehyde]</w:t>
            </w:r>
          </w:p>
        </w:tc>
      </w:tr>
      <w:tr w:rsidR="004E1503" w:rsidRPr="004E1503" w14:paraId="443AAB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F520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79</w:t>
            </w:r>
          </w:p>
        </w:tc>
        <w:tc>
          <w:tcPr>
            <w:tcW w:w="8680" w:type="dxa"/>
            <w:tcBorders>
              <w:top w:val="nil"/>
              <w:left w:val="nil"/>
              <w:bottom w:val="single" w:sz="4" w:space="0" w:color="auto"/>
              <w:right w:val="single" w:sz="4" w:space="0" w:color="auto"/>
            </w:tcBorders>
            <w:shd w:val="clear" w:color="auto" w:fill="auto"/>
            <w:noWrap/>
            <w:vAlign w:val="bottom"/>
            <w:hideMark/>
          </w:tcPr>
          <w:p w14:paraId="38FC5A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Naphthalene-1,8-diamine]</w:t>
            </w:r>
          </w:p>
        </w:tc>
      </w:tr>
      <w:tr w:rsidR="004E1503" w:rsidRPr="004E1503" w14:paraId="568564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C476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80</w:t>
            </w:r>
          </w:p>
        </w:tc>
        <w:tc>
          <w:tcPr>
            <w:tcW w:w="8680" w:type="dxa"/>
            <w:tcBorders>
              <w:top w:val="nil"/>
              <w:left w:val="nil"/>
              <w:bottom w:val="single" w:sz="4" w:space="0" w:color="auto"/>
              <w:right w:val="single" w:sz="4" w:space="0" w:color="auto"/>
            </w:tcBorders>
            <w:shd w:val="clear" w:color="auto" w:fill="auto"/>
            <w:noWrap/>
            <w:vAlign w:val="bottom"/>
            <w:hideMark/>
          </w:tcPr>
          <w:p w14:paraId="20F448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6DFE65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5CDAA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81</w:t>
            </w:r>
          </w:p>
        </w:tc>
        <w:tc>
          <w:tcPr>
            <w:tcW w:w="8680" w:type="dxa"/>
            <w:tcBorders>
              <w:top w:val="nil"/>
              <w:left w:val="nil"/>
              <w:bottom w:val="single" w:sz="4" w:space="0" w:color="auto"/>
              <w:right w:val="single" w:sz="4" w:space="0" w:color="auto"/>
            </w:tcBorders>
            <w:shd w:val="clear" w:color="auto" w:fill="auto"/>
            <w:noWrap/>
            <w:vAlign w:val="bottom"/>
            <w:hideMark/>
          </w:tcPr>
          <w:p w14:paraId="433E44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6-Methoxypyridine-2-carbaldehyde]</w:t>
            </w:r>
          </w:p>
        </w:tc>
      </w:tr>
      <w:tr w:rsidR="004E1503" w:rsidRPr="004E1503" w14:paraId="2AB10D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9496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82</w:t>
            </w:r>
          </w:p>
        </w:tc>
        <w:tc>
          <w:tcPr>
            <w:tcW w:w="8680" w:type="dxa"/>
            <w:tcBorders>
              <w:top w:val="nil"/>
              <w:left w:val="nil"/>
              <w:bottom w:val="single" w:sz="4" w:space="0" w:color="auto"/>
              <w:right w:val="single" w:sz="4" w:space="0" w:color="auto"/>
            </w:tcBorders>
            <w:shd w:val="clear" w:color="auto" w:fill="auto"/>
            <w:noWrap/>
            <w:vAlign w:val="bottom"/>
            <w:hideMark/>
          </w:tcPr>
          <w:p w14:paraId="5D4E94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5-Methylpicolinaldehyde]</w:t>
            </w:r>
          </w:p>
        </w:tc>
      </w:tr>
      <w:tr w:rsidR="004E1503" w:rsidRPr="004E1503" w14:paraId="20EA80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6FB5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83</w:t>
            </w:r>
          </w:p>
        </w:tc>
        <w:tc>
          <w:tcPr>
            <w:tcW w:w="8680" w:type="dxa"/>
            <w:tcBorders>
              <w:top w:val="nil"/>
              <w:left w:val="nil"/>
              <w:bottom w:val="single" w:sz="4" w:space="0" w:color="auto"/>
              <w:right w:val="single" w:sz="4" w:space="0" w:color="auto"/>
            </w:tcBorders>
            <w:shd w:val="clear" w:color="auto" w:fill="auto"/>
            <w:noWrap/>
            <w:vAlign w:val="bottom"/>
            <w:hideMark/>
          </w:tcPr>
          <w:p w14:paraId="09A52E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933404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5BC7E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84</w:t>
            </w:r>
          </w:p>
        </w:tc>
        <w:tc>
          <w:tcPr>
            <w:tcW w:w="8680" w:type="dxa"/>
            <w:tcBorders>
              <w:top w:val="nil"/>
              <w:left w:val="nil"/>
              <w:bottom w:val="single" w:sz="4" w:space="0" w:color="auto"/>
              <w:right w:val="single" w:sz="4" w:space="0" w:color="auto"/>
            </w:tcBorders>
            <w:shd w:val="clear" w:color="auto" w:fill="auto"/>
            <w:noWrap/>
            <w:vAlign w:val="bottom"/>
            <w:hideMark/>
          </w:tcPr>
          <w:p w14:paraId="5F10F9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1-Methyl-2-imidazolecarboxaldehyde]</w:t>
            </w:r>
          </w:p>
        </w:tc>
      </w:tr>
      <w:tr w:rsidR="004E1503" w:rsidRPr="004E1503" w14:paraId="30C222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34FD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85</w:t>
            </w:r>
          </w:p>
        </w:tc>
        <w:tc>
          <w:tcPr>
            <w:tcW w:w="8680" w:type="dxa"/>
            <w:tcBorders>
              <w:top w:val="nil"/>
              <w:left w:val="nil"/>
              <w:bottom w:val="single" w:sz="4" w:space="0" w:color="auto"/>
              <w:right w:val="single" w:sz="4" w:space="0" w:color="auto"/>
            </w:tcBorders>
            <w:shd w:val="clear" w:color="auto" w:fill="auto"/>
            <w:noWrap/>
            <w:vAlign w:val="bottom"/>
            <w:hideMark/>
          </w:tcPr>
          <w:p w14:paraId="41FA0C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4,4'-Methylenedianiline]</w:t>
            </w:r>
          </w:p>
        </w:tc>
      </w:tr>
      <w:tr w:rsidR="004E1503" w:rsidRPr="004E1503" w14:paraId="23DE6B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C478A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86</w:t>
            </w:r>
          </w:p>
        </w:tc>
        <w:tc>
          <w:tcPr>
            <w:tcW w:w="8680" w:type="dxa"/>
            <w:tcBorders>
              <w:top w:val="nil"/>
              <w:left w:val="nil"/>
              <w:bottom w:val="single" w:sz="4" w:space="0" w:color="auto"/>
              <w:right w:val="single" w:sz="4" w:space="0" w:color="auto"/>
            </w:tcBorders>
            <w:shd w:val="clear" w:color="auto" w:fill="auto"/>
            <w:noWrap/>
            <w:vAlign w:val="bottom"/>
            <w:hideMark/>
          </w:tcPr>
          <w:p w14:paraId="66569D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02FBC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CEA1A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87</w:t>
            </w:r>
          </w:p>
        </w:tc>
        <w:tc>
          <w:tcPr>
            <w:tcW w:w="8680" w:type="dxa"/>
            <w:tcBorders>
              <w:top w:val="nil"/>
              <w:left w:val="nil"/>
              <w:bottom w:val="single" w:sz="4" w:space="0" w:color="auto"/>
              <w:right w:val="single" w:sz="4" w:space="0" w:color="auto"/>
            </w:tcBorders>
            <w:shd w:val="clear" w:color="auto" w:fill="auto"/>
            <w:noWrap/>
            <w:vAlign w:val="bottom"/>
            <w:hideMark/>
          </w:tcPr>
          <w:p w14:paraId="601C7E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Zinc tetrafluoroborate, 4,4'-Oxydianiline]</w:t>
            </w:r>
          </w:p>
        </w:tc>
      </w:tr>
      <w:tr w:rsidR="004E1503" w:rsidRPr="004E1503" w14:paraId="0D6EF59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6D5B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88</w:t>
            </w:r>
          </w:p>
        </w:tc>
        <w:tc>
          <w:tcPr>
            <w:tcW w:w="8680" w:type="dxa"/>
            <w:tcBorders>
              <w:top w:val="nil"/>
              <w:left w:val="nil"/>
              <w:bottom w:val="single" w:sz="4" w:space="0" w:color="auto"/>
              <w:right w:val="single" w:sz="4" w:space="0" w:color="auto"/>
            </w:tcBorders>
            <w:shd w:val="clear" w:color="auto" w:fill="auto"/>
            <w:noWrap/>
            <w:vAlign w:val="bottom"/>
            <w:hideMark/>
          </w:tcPr>
          <w:p w14:paraId="3864C8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1C90D6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CF57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89</w:t>
            </w:r>
          </w:p>
        </w:tc>
        <w:tc>
          <w:tcPr>
            <w:tcW w:w="8680" w:type="dxa"/>
            <w:tcBorders>
              <w:top w:val="nil"/>
              <w:left w:val="nil"/>
              <w:bottom w:val="single" w:sz="4" w:space="0" w:color="auto"/>
              <w:right w:val="single" w:sz="4" w:space="0" w:color="auto"/>
            </w:tcBorders>
            <w:shd w:val="clear" w:color="auto" w:fill="auto"/>
            <w:noWrap/>
            <w:vAlign w:val="bottom"/>
            <w:hideMark/>
          </w:tcPr>
          <w:p w14:paraId="514D46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59AEB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882E2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90</w:t>
            </w:r>
          </w:p>
        </w:tc>
        <w:tc>
          <w:tcPr>
            <w:tcW w:w="8680" w:type="dxa"/>
            <w:tcBorders>
              <w:top w:val="nil"/>
              <w:left w:val="nil"/>
              <w:bottom w:val="single" w:sz="4" w:space="0" w:color="auto"/>
              <w:right w:val="single" w:sz="4" w:space="0" w:color="auto"/>
            </w:tcBorders>
            <w:shd w:val="clear" w:color="auto" w:fill="auto"/>
            <w:noWrap/>
            <w:vAlign w:val="bottom"/>
            <w:hideMark/>
          </w:tcPr>
          <w:p w14:paraId="325F1A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39BC7F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34658B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91</w:t>
            </w:r>
          </w:p>
        </w:tc>
        <w:tc>
          <w:tcPr>
            <w:tcW w:w="8680" w:type="dxa"/>
            <w:tcBorders>
              <w:top w:val="nil"/>
              <w:left w:val="nil"/>
              <w:bottom w:val="single" w:sz="4" w:space="0" w:color="auto"/>
              <w:right w:val="single" w:sz="4" w:space="0" w:color="auto"/>
            </w:tcBorders>
            <w:shd w:val="clear" w:color="auto" w:fill="auto"/>
            <w:noWrap/>
            <w:vAlign w:val="bottom"/>
            <w:hideMark/>
          </w:tcPr>
          <w:p w14:paraId="5CC62D1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Naphthalene-1,8-diamine, Zinc tetrafluoroborate]</w:t>
            </w:r>
          </w:p>
        </w:tc>
      </w:tr>
      <w:tr w:rsidR="004E1503" w:rsidRPr="004E1503" w14:paraId="4FFEAE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68E26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92</w:t>
            </w:r>
          </w:p>
        </w:tc>
        <w:tc>
          <w:tcPr>
            <w:tcW w:w="8680" w:type="dxa"/>
            <w:tcBorders>
              <w:top w:val="nil"/>
              <w:left w:val="nil"/>
              <w:bottom w:val="single" w:sz="4" w:space="0" w:color="auto"/>
              <w:right w:val="single" w:sz="4" w:space="0" w:color="auto"/>
            </w:tcBorders>
            <w:shd w:val="clear" w:color="auto" w:fill="auto"/>
            <w:noWrap/>
            <w:vAlign w:val="bottom"/>
            <w:hideMark/>
          </w:tcPr>
          <w:p w14:paraId="45C274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7E593B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83C2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93</w:t>
            </w:r>
          </w:p>
        </w:tc>
        <w:tc>
          <w:tcPr>
            <w:tcW w:w="8680" w:type="dxa"/>
            <w:tcBorders>
              <w:top w:val="nil"/>
              <w:left w:val="nil"/>
              <w:bottom w:val="single" w:sz="4" w:space="0" w:color="auto"/>
              <w:right w:val="single" w:sz="4" w:space="0" w:color="auto"/>
            </w:tcBorders>
            <w:shd w:val="clear" w:color="auto" w:fill="auto"/>
            <w:noWrap/>
            <w:vAlign w:val="bottom"/>
            <w:hideMark/>
          </w:tcPr>
          <w:p w14:paraId="71C71A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F3E53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5B90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94</w:t>
            </w:r>
          </w:p>
        </w:tc>
        <w:tc>
          <w:tcPr>
            <w:tcW w:w="8680" w:type="dxa"/>
            <w:tcBorders>
              <w:top w:val="nil"/>
              <w:left w:val="nil"/>
              <w:bottom w:val="single" w:sz="4" w:space="0" w:color="auto"/>
              <w:right w:val="single" w:sz="4" w:space="0" w:color="auto"/>
            </w:tcBorders>
            <w:shd w:val="clear" w:color="auto" w:fill="auto"/>
            <w:noWrap/>
            <w:vAlign w:val="bottom"/>
            <w:hideMark/>
          </w:tcPr>
          <w:p w14:paraId="13C107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439B1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03CD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95</w:t>
            </w:r>
          </w:p>
        </w:tc>
        <w:tc>
          <w:tcPr>
            <w:tcW w:w="8680" w:type="dxa"/>
            <w:tcBorders>
              <w:top w:val="nil"/>
              <w:left w:val="nil"/>
              <w:bottom w:val="single" w:sz="4" w:space="0" w:color="auto"/>
              <w:right w:val="single" w:sz="4" w:space="0" w:color="auto"/>
            </w:tcBorders>
            <w:shd w:val="clear" w:color="auto" w:fill="auto"/>
            <w:noWrap/>
            <w:vAlign w:val="bottom"/>
            <w:hideMark/>
          </w:tcPr>
          <w:p w14:paraId="3DF6E8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9A301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602C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96</w:t>
            </w:r>
          </w:p>
        </w:tc>
        <w:tc>
          <w:tcPr>
            <w:tcW w:w="8680" w:type="dxa"/>
            <w:tcBorders>
              <w:top w:val="nil"/>
              <w:left w:val="nil"/>
              <w:bottom w:val="single" w:sz="4" w:space="0" w:color="auto"/>
              <w:right w:val="single" w:sz="4" w:space="0" w:color="auto"/>
            </w:tcBorders>
            <w:shd w:val="clear" w:color="auto" w:fill="auto"/>
            <w:noWrap/>
            <w:vAlign w:val="bottom"/>
            <w:hideMark/>
          </w:tcPr>
          <w:p w14:paraId="2886E2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3292C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7F62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97</w:t>
            </w:r>
          </w:p>
        </w:tc>
        <w:tc>
          <w:tcPr>
            <w:tcW w:w="8680" w:type="dxa"/>
            <w:tcBorders>
              <w:top w:val="nil"/>
              <w:left w:val="nil"/>
              <w:bottom w:val="single" w:sz="4" w:space="0" w:color="auto"/>
              <w:right w:val="single" w:sz="4" w:space="0" w:color="auto"/>
            </w:tcBorders>
            <w:shd w:val="clear" w:color="auto" w:fill="auto"/>
            <w:noWrap/>
            <w:vAlign w:val="bottom"/>
            <w:hideMark/>
          </w:tcPr>
          <w:p w14:paraId="43FBEFB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50D42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92B5F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98</w:t>
            </w:r>
          </w:p>
        </w:tc>
        <w:tc>
          <w:tcPr>
            <w:tcW w:w="8680" w:type="dxa"/>
            <w:tcBorders>
              <w:top w:val="nil"/>
              <w:left w:val="nil"/>
              <w:bottom w:val="single" w:sz="4" w:space="0" w:color="auto"/>
              <w:right w:val="single" w:sz="4" w:space="0" w:color="auto"/>
            </w:tcBorders>
            <w:shd w:val="clear" w:color="auto" w:fill="auto"/>
            <w:noWrap/>
            <w:vAlign w:val="bottom"/>
            <w:hideMark/>
          </w:tcPr>
          <w:p w14:paraId="105B991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3F5017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AFA5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99</w:t>
            </w:r>
          </w:p>
        </w:tc>
        <w:tc>
          <w:tcPr>
            <w:tcW w:w="8680" w:type="dxa"/>
            <w:tcBorders>
              <w:top w:val="nil"/>
              <w:left w:val="nil"/>
              <w:bottom w:val="single" w:sz="4" w:space="0" w:color="auto"/>
              <w:right w:val="single" w:sz="4" w:space="0" w:color="auto"/>
            </w:tcBorders>
            <w:shd w:val="clear" w:color="auto" w:fill="auto"/>
            <w:noWrap/>
            <w:vAlign w:val="bottom"/>
            <w:hideMark/>
          </w:tcPr>
          <w:p w14:paraId="556C85A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3AEAEDF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B3E5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100</w:t>
            </w:r>
          </w:p>
        </w:tc>
        <w:tc>
          <w:tcPr>
            <w:tcW w:w="8680" w:type="dxa"/>
            <w:tcBorders>
              <w:top w:val="nil"/>
              <w:left w:val="nil"/>
              <w:bottom w:val="single" w:sz="4" w:space="0" w:color="auto"/>
              <w:right w:val="single" w:sz="4" w:space="0" w:color="auto"/>
            </w:tcBorders>
            <w:shd w:val="clear" w:color="auto" w:fill="auto"/>
            <w:noWrap/>
            <w:vAlign w:val="bottom"/>
            <w:hideMark/>
          </w:tcPr>
          <w:p w14:paraId="568B593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0C789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B927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101</w:t>
            </w:r>
          </w:p>
        </w:tc>
        <w:tc>
          <w:tcPr>
            <w:tcW w:w="8680" w:type="dxa"/>
            <w:tcBorders>
              <w:top w:val="nil"/>
              <w:left w:val="nil"/>
              <w:bottom w:val="single" w:sz="4" w:space="0" w:color="auto"/>
              <w:right w:val="single" w:sz="4" w:space="0" w:color="auto"/>
            </w:tcBorders>
            <w:shd w:val="clear" w:color="auto" w:fill="auto"/>
            <w:noWrap/>
            <w:vAlign w:val="bottom"/>
            <w:hideMark/>
          </w:tcPr>
          <w:p w14:paraId="171A23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25FA53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EA04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102</w:t>
            </w:r>
          </w:p>
        </w:tc>
        <w:tc>
          <w:tcPr>
            <w:tcW w:w="8680" w:type="dxa"/>
            <w:tcBorders>
              <w:top w:val="nil"/>
              <w:left w:val="nil"/>
              <w:bottom w:val="single" w:sz="4" w:space="0" w:color="auto"/>
              <w:right w:val="single" w:sz="4" w:space="0" w:color="auto"/>
            </w:tcBorders>
            <w:shd w:val="clear" w:color="auto" w:fill="auto"/>
            <w:noWrap/>
            <w:vAlign w:val="bottom"/>
            <w:hideMark/>
          </w:tcPr>
          <w:p w14:paraId="69B37E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2BED2A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5070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103</w:t>
            </w:r>
          </w:p>
        </w:tc>
        <w:tc>
          <w:tcPr>
            <w:tcW w:w="8680" w:type="dxa"/>
            <w:tcBorders>
              <w:top w:val="nil"/>
              <w:left w:val="nil"/>
              <w:bottom w:val="single" w:sz="4" w:space="0" w:color="auto"/>
              <w:right w:val="single" w:sz="4" w:space="0" w:color="auto"/>
            </w:tcBorders>
            <w:shd w:val="clear" w:color="auto" w:fill="auto"/>
            <w:noWrap/>
            <w:vAlign w:val="bottom"/>
            <w:hideMark/>
          </w:tcPr>
          <w:p w14:paraId="1BE7EF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4FE84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90A9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104</w:t>
            </w:r>
          </w:p>
        </w:tc>
        <w:tc>
          <w:tcPr>
            <w:tcW w:w="8680" w:type="dxa"/>
            <w:tcBorders>
              <w:top w:val="nil"/>
              <w:left w:val="nil"/>
              <w:bottom w:val="single" w:sz="4" w:space="0" w:color="auto"/>
              <w:right w:val="single" w:sz="4" w:space="0" w:color="auto"/>
            </w:tcBorders>
            <w:shd w:val="clear" w:color="auto" w:fill="auto"/>
            <w:noWrap/>
            <w:vAlign w:val="bottom"/>
            <w:hideMark/>
          </w:tcPr>
          <w:p w14:paraId="7CC5A2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3F07C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2E824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105</w:t>
            </w:r>
          </w:p>
        </w:tc>
        <w:tc>
          <w:tcPr>
            <w:tcW w:w="8680" w:type="dxa"/>
            <w:tcBorders>
              <w:top w:val="nil"/>
              <w:left w:val="nil"/>
              <w:bottom w:val="single" w:sz="4" w:space="0" w:color="auto"/>
              <w:right w:val="single" w:sz="4" w:space="0" w:color="auto"/>
            </w:tcBorders>
            <w:shd w:val="clear" w:color="auto" w:fill="auto"/>
            <w:noWrap/>
            <w:vAlign w:val="bottom"/>
            <w:hideMark/>
          </w:tcPr>
          <w:p w14:paraId="5A4A000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F3462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F20B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106</w:t>
            </w:r>
          </w:p>
        </w:tc>
        <w:tc>
          <w:tcPr>
            <w:tcW w:w="8680" w:type="dxa"/>
            <w:tcBorders>
              <w:top w:val="nil"/>
              <w:left w:val="nil"/>
              <w:bottom w:val="single" w:sz="4" w:space="0" w:color="auto"/>
              <w:right w:val="single" w:sz="4" w:space="0" w:color="auto"/>
            </w:tcBorders>
            <w:shd w:val="clear" w:color="auto" w:fill="auto"/>
            <w:noWrap/>
            <w:vAlign w:val="bottom"/>
            <w:hideMark/>
          </w:tcPr>
          <w:p w14:paraId="2FB35E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4,4'-Methylenedianiline]</w:t>
            </w:r>
          </w:p>
        </w:tc>
      </w:tr>
      <w:tr w:rsidR="004E1503" w:rsidRPr="004E1503" w14:paraId="0D1D5D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BA1F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107</w:t>
            </w:r>
          </w:p>
        </w:tc>
        <w:tc>
          <w:tcPr>
            <w:tcW w:w="8680" w:type="dxa"/>
            <w:tcBorders>
              <w:top w:val="nil"/>
              <w:left w:val="nil"/>
              <w:bottom w:val="single" w:sz="4" w:space="0" w:color="auto"/>
              <w:right w:val="single" w:sz="4" w:space="0" w:color="auto"/>
            </w:tcBorders>
            <w:shd w:val="clear" w:color="auto" w:fill="auto"/>
            <w:noWrap/>
            <w:vAlign w:val="bottom"/>
            <w:hideMark/>
          </w:tcPr>
          <w:p w14:paraId="6A5D01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0CDDD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AAAF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108</w:t>
            </w:r>
          </w:p>
        </w:tc>
        <w:tc>
          <w:tcPr>
            <w:tcW w:w="8680" w:type="dxa"/>
            <w:tcBorders>
              <w:top w:val="nil"/>
              <w:left w:val="nil"/>
              <w:bottom w:val="single" w:sz="4" w:space="0" w:color="auto"/>
              <w:right w:val="single" w:sz="4" w:space="0" w:color="auto"/>
            </w:tcBorders>
            <w:shd w:val="clear" w:color="auto" w:fill="auto"/>
            <w:noWrap/>
            <w:vAlign w:val="bottom"/>
            <w:hideMark/>
          </w:tcPr>
          <w:p w14:paraId="4109D2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4,4'-Oxydianiline]</w:t>
            </w:r>
          </w:p>
        </w:tc>
      </w:tr>
      <w:tr w:rsidR="004E1503" w:rsidRPr="004E1503" w14:paraId="3E0AEA9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A9F3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109</w:t>
            </w:r>
          </w:p>
        </w:tc>
        <w:tc>
          <w:tcPr>
            <w:tcW w:w="8680" w:type="dxa"/>
            <w:tcBorders>
              <w:top w:val="nil"/>
              <w:left w:val="nil"/>
              <w:bottom w:val="single" w:sz="4" w:space="0" w:color="auto"/>
              <w:right w:val="single" w:sz="4" w:space="0" w:color="auto"/>
            </w:tcBorders>
            <w:shd w:val="clear" w:color="auto" w:fill="auto"/>
            <w:noWrap/>
            <w:vAlign w:val="bottom"/>
            <w:hideMark/>
          </w:tcPr>
          <w:p w14:paraId="66EA1A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4,4'-Methylenedianiline]</w:t>
            </w:r>
          </w:p>
        </w:tc>
      </w:tr>
      <w:tr w:rsidR="004E1503" w:rsidRPr="004E1503" w14:paraId="27AC256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D6BD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110</w:t>
            </w:r>
          </w:p>
        </w:tc>
        <w:tc>
          <w:tcPr>
            <w:tcW w:w="8680" w:type="dxa"/>
            <w:tcBorders>
              <w:top w:val="nil"/>
              <w:left w:val="nil"/>
              <w:bottom w:val="single" w:sz="4" w:space="0" w:color="auto"/>
              <w:right w:val="single" w:sz="4" w:space="0" w:color="auto"/>
            </w:tcBorders>
            <w:shd w:val="clear" w:color="auto" w:fill="auto"/>
            <w:noWrap/>
            <w:vAlign w:val="bottom"/>
            <w:hideMark/>
          </w:tcPr>
          <w:p w14:paraId="204239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569C1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239BB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111</w:t>
            </w:r>
          </w:p>
        </w:tc>
        <w:tc>
          <w:tcPr>
            <w:tcW w:w="8680" w:type="dxa"/>
            <w:tcBorders>
              <w:top w:val="nil"/>
              <w:left w:val="nil"/>
              <w:bottom w:val="single" w:sz="4" w:space="0" w:color="auto"/>
              <w:right w:val="single" w:sz="4" w:space="0" w:color="auto"/>
            </w:tcBorders>
            <w:shd w:val="clear" w:color="auto" w:fill="auto"/>
            <w:noWrap/>
            <w:vAlign w:val="bottom"/>
            <w:hideMark/>
          </w:tcPr>
          <w:p w14:paraId="7B187C6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4,4'-Oxydianiline]</w:t>
            </w:r>
          </w:p>
        </w:tc>
      </w:tr>
      <w:tr w:rsidR="004E1503" w:rsidRPr="004E1503" w14:paraId="4B6284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299C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112</w:t>
            </w:r>
          </w:p>
        </w:tc>
        <w:tc>
          <w:tcPr>
            <w:tcW w:w="8680" w:type="dxa"/>
            <w:tcBorders>
              <w:top w:val="nil"/>
              <w:left w:val="nil"/>
              <w:bottom w:val="single" w:sz="4" w:space="0" w:color="auto"/>
              <w:right w:val="single" w:sz="4" w:space="0" w:color="auto"/>
            </w:tcBorders>
            <w:shd w:val="clear" w:color="auto" w:fill="auto"/>
            <w:noWrap/>
            <w:vAlign w:val="bottom"/>
            <w:hideMark/>
          </w:tcPr>
          <w:p w14:paraId="585B8DF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6-Methylpyridine-2-carboxaldehyde]</w:t>
            </w:r>
          </w:p>
        </w:tc>
      </w:tr>
      <w:tr w:rsidR="004E1503" w:rsidRPr="004E1503" w14:paraId="38E1C4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333A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113</w:t>
            </w:r>
          </w:p>
        </w:tc>
        <w:tc>
          <w:tcPr>
            <w:tcW w:w="8680" w:type="dxa"/>
            <w:tcBorders>
              <w:top w:val="nil"/>
              <w:left w:val="nil"/>
              <w:bottom w:val="single" w:sz="4" w:space="0" w:color="auto"/>
              <w:right w:val="single" w:sz="4" w:space="0" w:color="auto"/>
            </w:tcBorders>
            <w:shd w:val="clear" w:color="auto" w:fill="auto"/>
            <w:noWrap/>
            <w:vAlign w:val="bottom"/>
            <w:hideMark/>
          </w:tcPr>
          <w:p w14:paraId="6790CBA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35193E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4B6F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114</w:t>
            </w:r>
          </w:p>
        </w:tc>
        <w:tc>
          <w:tcPr>
            <w:tcW w:w="8680" w:type="dxa"/>
            <w:tcBorders>
              <w:top w:val="nil"/>
              <w:left w:val="nil"/>
              <w:bottom w:val="single" w:sz="4" w:space="0" w:color="auto"/>
              <w:right w:val="single" w:sz="4" w:space="0" w:color="auto"/>
            </w:tcBorders>
            <w:shd w:val="clear" w:color="auto" w:fill="auto"/>
            <w:noWrap/>
            <w:vAlign w:val="bottom"/>
            <w:hideMark/>
          </w:tcPr>
          <w:p w14:paraId="10FC2B6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6-Methoxypyridine-2-carbaldehyde]</w:t>
            </w:r>
          </w:p>
        </w:tc>
      </w:tr>
      <w:tr w:rsidR="004E1503" w:rsidRPr="004E1503" w14:paraId="6B71C9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78A2F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115</w:t>
            </w:r>
          </w:p>
        </w:tc>
        <w:tc>
          <w:tcPr>
            <w:tcW w:w="8680" w:type="dxa"/>
            <w:tcBorders>
              <w:top w:val="nil"/>
              <w:left w:val="nil"/>
              <w:bottom w:val="single" w:sz="4" w:space="0" w:color="auto"/>
              <w:right w:val="single" w:sz="4" w:space="0" w:color="auto"/>
            </w:tcBorders>
            <w:shd w:val="clear" w:color="auto" w:fill="auto"/>
            <w:noWrap/>
            <w:vAlign w:val="bottom"/>
            <w:hideMark/>
          </w:tcPr>
          <w:p w14:paraId="431082A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3E86D8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73971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116</w:t>
            </w:r>
          </w:p>
        </w:tc>
        <w:tc>
          <w:tcPr>
            <w:tcW w:w="8680" w:type="dxa"/>
            <w:tcBorders>
              <w:top w:val="nil"/>
              <w:left w:val="nil"/>
              <w:bottom w:val="single" w:sz="4" w:space="0" w:color="auto"/>
              <w:right w:val="single" w:sz="4" w:space="0" w:color="auto"/>
            </w:tcBorders>
            <w:shd w:val="clear" w:color="auto" w:fill="auto"/>
            <w:noWrap/>
            <w:vAlign w:val="bottom"/>
            <w:hideMark/>
          </w:tcPr>
          <w:p w14:paraId="41CBB2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4,4'-Methylenedianiline]</w:t>
            </w:r>
          </w:p>
        </w:tc>
      </w:tr>
      <w:tr w:rsidR="004E1503" w:rsidRPr="004E1503" w14:paraId="335B3E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2305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117</w:t>
            </w:r>
          </w:p>
        </w:tc>
        <w:tc>
          <w:tcPr>
            <w:tcW w:w="8680" w:type="dxa"/>
            <w:tcBorders>
              <w:top w:val="nil"/>
              <w:left w:val="nil"/>
              <w:bottom w:val="single" w:sz="4" w:space="0" w:color="auto"/>
              <w:right w:val="single" w:sz="4" w:space="0" w:color="auto"/>
            </w:tcBorders>
            <w:shd w:val="clear" w:color="auto" w:fill="auto"/>
            <w:noWrap/>
            <w:vAlign w:val="bottom"/>
            <w:hideMark/>
          </w:tcPr>
          <w:p w14:paraId="1887F8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8E262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67EC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118</w:t>
            </w:r>
          </w:p>
        </w:tc>
        <w:tc>
          <w:tcPr>
            <w:tcW w:w="8680" w:type="dxa"/>
            <w:tcBorders>
              <w:top w:val="nil"/>
              <w:left w:val="nil"/>
              <w:bottom w:val="single" w:sz="4" w:space="0" w:color="auto"/>
              <w:right w:val="single" w:sz="4" w:space="0" w:color="auto"/>
            </w:tcBorders>
            <w:shd w:val="clear" w:color="auto" w:fill="auto"/>
            <w:noWrap/>
            <w:vAlign w:val="bottom"/>
            <w:hideMark/>
          </w:tcPr>
          <w:p w14:paraId="03F77F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4,4'-Oxydianiline]</w:t>
            </w:r>
          </w:p>
        </w:tc>
      </w:tr>
      <w:tr w:rsidR="004E1503" w:rsidRPr="004E1503" w14:paraId="78617C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235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119</w:t>
            </w:r>
          </w:p>
        </w:tc>
        <w:tc>
          <w:tcPr>
            <w:tcW w:w="8680" w:type="dxa"/>
            <w:tcBorders>
              <w:top w:val="nil"/>
              <w:left w:val="nil"/>
              <w:bottom w:val="single" w:sz="4" w:space="0" w:color="auto"/>
              <w:right w:val="single" w:sz="4" w:space="0" w:color="auto"/>
            </w:tcBorders>
            <w:shd w:val="clear" w:color="auto" w:fill="auto"/>
            <w:noWrap/>
            <w:vAlign w:val="bottom"/>
            <w:hideMark/>
          </w:tcPr>
          <w:p w14:paraId="142206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Naphthalene-1,8-diamine]</w:t>
            </w:r>
          </w:p>
        </w:tc>
      </w:tr>
      <w:tr w:rsidR="004E1503" w:rsidRPr="004E1503" w14:paraId="42F215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E986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120</w:t>
            </w:r>
          </w:p>
        </w:tc>
        <w:tc>
          <w:tcPr>
            <w:tcW w:w="8680" w:type="dxa"/>
            <w:tcBorders>
              <w:top w:val="nil"/>
              <w:left w:val="nil"/>
              <w:bottom w:val="single" w:sz="4" w:space="0" w:color="auto"/>
              <w:right w:val="single" w:sz="4" w:space="0" w:color="auto"/>
            </w:tcBorders>
            <w:shd w:val="clear" w:color="auto" w:fill="auto"/>
            <w:noWrap/>
            <w:vAlign w:val="bottom"/>
            <w:hideMark/>
          </w:tcPr>
          <w:p w14:paraId="6FE1C2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FB7FA6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294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121</w:t>
            </w:r>
          </w:p>
        </w:tc>
        <w:tc>
          <w:tcPr>
            <w:tcW w:w="8680" w:type="dxa"/>
            <w:tcBorders>
              <w:top w:val="nil"/>
              <w:left w:val="nil"/>
              <w:bottom w:val="single" w:sz="4" w:space="0" w:color="auto"/>
              <w:right w:val="single" w:sz="4" w:space="0" w:color="auto"/>
            </w:tcBorders>
            <w:shd w:val="clear" w:color="auto" w:fill="auto"/>
            <w:noWrap/>
            <w:vAlign w:val="bottom"/>
            <w:hideMark/>
          </w:tcPr>
          <w:p w14:paraId="3622C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6D0287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0E73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122</w:t>
            </w:r>
          </w:p>
        </w:tc>
        <w:tc>
          <w:tcPr>
            <w:tcW w:w="8680" w:type="dxa"/>
            <w:tcBorders>
              <w:top w:val="nil"/>
              <w:left w:val="nil"/>
              <w:bottom w:val="single" w:sz="4" w:space="0" w:color="auto"/>
              <w:right w:val="single" w:sz="4" w:space="0" w:color="auto"/>
            </w:tcBorders>
            <w:shd w:val="clear" w:color="auto" w:fill="auto"/>
            <w:noWrap/>
            <w:vAlign w:val="bottom"/>
            <w:hideMark/>
          </w:tcPr>
          <w:p w14:paraId="456FCC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53876D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0220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123</w:t>
            </w:r>
          </w:p>
        </w:tc>
        <w:tc>
          <w:tcPr>
            <w:tcW w:w="8680" w:type="dxa"/>
            <w:tcBorders>
              <w:top w:val="nil"/>
              <w:left w:val="nil"/>
              <w:bottom w:val="single" w:sz="4" w:space="0" w:color="auto"/>
              <w:right w:val="single" w:sz="4" w:space="0" w:color="auto"/>
            </w:tcBorders>
            <w:shd w:val="clear" w:color="auto" w:fill="auto"/>
            <w:noWrap/>
            <w:vAlign w:val="bottom"/>
            <w:hideMark/>
          </w:tcPr>
          <w:p w14:paraId="0D9977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584C895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9236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124</w:t>
            </w:r>
          </w:p>
        </w:tc>
        <w:tc>
          <w:tcPr>
            <w:tcW w:w="8680" w:type="dxa"/>
            <w:tcBorders>
              <w:top w:val="nil"/>
              <w:left w:val="nil"/>
              <w:bottom w:val="single" w:sz="4" w:space="0" w:color="auto"/>
              <w:right w:val="single" w:sz="4" w:space="0" w:color="auto"/>
            </w:tcBorders>
            <w:shd w:val="clear" w:color="auto" w:fill="auto"/>
            <w:noWrap/>
            <w:vAlign w:val="bottom"/>
            <w:hideMark/>
          </w:tcPr>
          <w:p w14:paraId="3D393FA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4,4'-Methylenedianiline]</w:t>
            </w:r>
          </w:p>
        </w:tc>
      </w:tr>
      <w:tr w:rsidR="004E1503" w:rsidRPr="004E1503" w14:paraId="7F86B47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3CCE7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125</w:t>
            </w:r>
          </w:p>
        </w:tc>
        <w:tc>
          <w:tcPr>
            <w:tcW w:w="8680" w:type="dxa"/>
            <w:tcBorders>
              <w:top w:val="nil"/>
              <w:left w:val="nil"/>
              <w:bottom w:val="single" w:sz="4" w:space="0" w:color="auto"/>
              <w:right w:val="single" w:sz="4" w:space="0" w:color="auto"/>
            </w:tcBorders>
            <w:shd w:val="clear" w:color="auto" w:fill="auto"/>
            <w:noWrap/>
            <w:vAlign w:val="bottom"/>
            <w:hideMark/>
          </w:tcPr>
          <w:p w14:paraId="36CA07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A9D37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C537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126</w:t>
            </w:r>
          </w:p>
        </w:tc>
        <w:tc>
          <w:tcPr>
            <w:tcW w:w="8680" w:type="dxa"/>
            <w:tcBorders>
              <w:top w:val="nil"/>
              <w:left w:val="nil"/>
              <w:bottom w:val="single" w:sz="4" w:space="0" w:color="auto"/>
              <w:right w:val="single" w:sz="4" w:space="0" w:color="auto"/>
            </w:tcBorders>
            <w:shd w:val="clear" w:color="auto" w:fill="auto"/>
            <w:noWrap/>
            <w:vAlign w:val="bottom"/>
            <w:hideMark/>
          </w:tcPr>
          <w:p w14:paraId="420165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4,4'-Oxydianiline]</w:t>
            </w:r>
          </w:p>
        </w:tc>
      </w:tr>
      <w:tr w:rsidR="004E1503" w:rsidRPr="004E1503" w14:paraId="15E1C9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6CE3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127</w:t>
            </w:r>
          </w:p>
        </w:tc>
        <w:tc>
          <w:tcPr>
            <w:tcW w:w="8680" w:type="dxa"/>
            <w:tcBorders>
              <w:top w:val="nil"/>
              <w:left w:val="nil"/>
              <w:bottom w:val="single" w:sz="4" w:space="0" w:color="auto"/>
              <w:right w:val="single" w:sz="4" w:space="0" w:color="auto"/>
            </w:tcBorders>
            <w:shd w:val="clear" w:color="auto" w:fill="auto"/>
            <w:noWrap/>
            <w:vAlign w:val="bottom"/>
            <w:hideMark/>
          </w:tcPr>
          <w:p w14:paraId="486CED8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6809A6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07DB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128</w:t>
            </w:r>
          </w:p>
        </w:tc>
        <w:tc>
          <w:tcPr>
            <w:tcW w:w="8680" w:type="dxa"/>
            <w:tcBorders>
              <w:top w:val="nil"/>
              <w:left w:val="nil"/>
              <w:bottom w:val="single" w:sz="4" w:space="0" w:color="auto"/>
              <w:right w:val="single" w:sz="4" w:space="0" w:color="auto"/>
            </w:tcBorders>
            <w:shd w:val="clear" w:color="auto" w:fill="auto"/>
            <w:noWrap/>
            <w:vAlign w:val="bottom"/>
            <w:hideMark/>
          </w:tcPr>
          <w:p w14:paraId="528233C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Naphthalene-1,8-diamine]</w:t>
            </w:r>
          </w:p>
        </w:tc>
      </w:tr>
      <w:tr w:rsidR="004E1503" w:rsidRPr="004E1503" w14:paraId="363024B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5769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129</w:t>
            </w:r>
          </w:p>
        </w:tc>
        <w:tc>
          <w:tcPr>
            <w:tcW w:w="8680" w:type="dxa"/>
            <w:tcBorders>
              <w:top w:val="nil"/>
              <w:left w:val="nil"/>
              <w:bottom w:val="single" w:sz="4" w:space="0" w:color="auto"/>
              <w:right w:val="single" w:sz="4" w:space="0" w:color="auto"/>
            </w:tcBorders>
            <w:shd w:val="clear" w:color="auto" w:fill="auto"/>
            <w:noWrap/>
            <w:vAlign w:val="bottom"/>
            <w:hideMark/>
          </w:tcPr>
          <w:p w14:paraId="1567478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23F15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FE5B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130</w:t>
            </w:r>
          </w:p>
        </w:tc>
        <w:tc>
          <w:tcPr>
            <w:tcW w:w="8680" w:type="dxa"/>
            <w:tcBorders>
              <w:top w:val="nil"/>
              <w:left w:val="nil"/>
              <w:bottom w:val="single" w:sz="4" w:space="0" w:color="auto"/>
              <w:right w:val="single" w:sz="4" w:space="0" w:color="auto"/>
            </w:tcBorders>
            <w:shd w:val="clear" w:color="auto" w:fill="auto"/>
            <w:noWrap/>
            <w:vAlign w:val="bottom"/>
            <w:hideMark/>
          </w:tcPr>
          <w:p w14:paraId="0C1950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1C4F53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2328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131</w:t>
            </w:r>
          </w:p>
        </w:tc>
        <w:tc>
          <w:tcPr>
            <w:tcW w:w="8680" w:type="dxa"/>
            <w:tcBorders>
              <w:top w:val="nil"/>
              <w:left w:val="nil"/>
              <w:bottom w:val="single" w:sz="4" w:space="0" w:color="auto"/>
              <w:right w:val="single" w:sz="4" w:space="0" w:color="auto"/>
            </w:tcBorders>
            <w:shd w:val="clear" w:color="auto" w:fill="auto"/>
            <w:noWrap/>
            <w:vAlign w:val="bottom"/>
            <w:hideMark/>
          </w:tcPr>
          <w:p w14:paraId="24CE60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24ADDEE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3A0D4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132</w:t>
            </w:r>
          </w:p>
        </w:tc>
        <w:tc>
          <w:tcPr>
            <w:tcW w:w="8680" w:type="dxa"/>
            <w:tcBorders>
              <w:top w:val="nil"/>
              <w:left w:val="nil"/>
              <w:bottom w:val="single" w:sz="4" w:space="0" w:color="auto"/>
              <w:right w:val="single" w:sz="4" w:space="0" w:color="auto"/>
            </w:tcBorders>
            <w:shd w:val="clear" w:color="auto" w:fill="auto"/>
            <w:noWrap/>
            <w:vAlign w:val="bottom"/>
            <w:hideMark/>
          </w:tcPr>
          <w:p w14:paraId="101C31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7C167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4E292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133</w:t>
            </w:r>
          </w:p>
        </w:tc>
        <w:tc>
          <w:tcPr>
            <w:tcW w:w="8680" w:type="dxa"/>
            <w:tcBorders>
              <w:top w:val="nil"/>
              <w:left w:val="nil"/>
              <w:bottom w:val="single" w:sz="4" w:space="0" w:color="auto"/>
              <w:right w:val="single" w:sz="4" w:space="0" w:color="auto"/>
            </w:tcBorders>
            <w:shd w:val="clear" w:color="auto" w:fill="auto"/>
            <w:noWrap/>
            <w:vAlign w:val="bottom"/>
            <w:hideMark/>
          </w:tcPr>
          <w:p w14:paraId="7A8E7F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71AE92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BE84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134</w:t>
            </w:r>
          </w:p>
        </w:tc>
        <w:tc>
          <w:tcPr>
            <w:tcW w:w="8680" w:type="dxa"/>
            <w:tcBorders>
              <w:top w:val="nil"/>
              <w:left w:val="nil"/>
              <w:bottom w:val="single" w:sz="4" w:space="0" w:color="auto"/>
              <w:right w:val="single" w:sz="4" w:space="0" w:color="auto"/>
            </w:tcBorders>
            <w:shd w:val="clear" w:color="auto" w:fill="auto"/>
            <w:noWrap/>
            <w:vAlign w:val="bottom"/>
            <w:hideMark/>
          </w:tcPr>
          <w:p w14:paraId="64E2F3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4,4'-Methylenedianiline]</w:t>
            </w:r>
          </w:p>
        </w:tc>
      </w:tr>
      <w:tr w:rsidR="004E1503" w:rsidRPr="004E1503" w14:paraId="1B0465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3617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135</w:t>
            </w:r>
          </w:p>
        </w:tc>
        <w:tc>
          <w:tcPr>
            <w:tcW w:w="8680" w:type="dxa"/>
            <w:tcBorders>
              <w:top w:val="nil"/>
              <w:left w:val="nil"/>
              <w:bottom w:val="single" w:sz="4" w:space="0" w:color="auto"/>
              <w:right w:val="single" w:sz="4" w:space="0" w:color="auto"/>
            </w:tcBorders>
            <w:shd w:val="clear" w:color="auto" w:fill="auto"/>
            <w:noWrap/>
            <w:vAlign w:val="bottom"/>
            <w:hideMark/>
          </w:tcPr>
          <w:p w14:paraId="233DF5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D8E1F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BE39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136</w:t>
            </w:r>
          </w:p>
        </w:tc>
        <w:tc>
          <w:tcPr>
            <w:tcW w:w="8680" w:type="dxa"/>
            <w:tcBorders>
              <w:top w:val="nil"/>
              <w:left w:val="nil"/>
              <w:bottom w:val="single" w:sz="4" w:space="0" w:color="auto"/>
              <w:right w:val="single" w:sz="4" w:space="0" w:color="auto"/>
            </w:tcBorders>
            <w:shd w:val="clear" w:color="auto" w:fill="auto"/>
            <w:noWrap/>
            <w:vAlign w:val="bottom"/>
            <w:hideMark/>
          </w:tcPr>
          <w:p w14:paraId="26AEDE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4,4'-Oxydianiline]</w:t>
            </w:r>
          </w:p>
        </w:tc>
      </w:tr>
      <w:tr w:rsidR="004E1503" w:rsidRPr="004E1503" w14:paraId="3D48DF1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543E6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137</w:t>
            </w:r>
          </w:p>
        </w:tc>
        <w:tc>
          <w:tcPr>
            <w:tcW w:w="8680" w:type="dxa"/>
            <w:tcBorders>
              <w:top w:val="nil"/>
              <w:left w:val="nil"/>
              <w:bottom w:val="single" w:sz="4" w:space="0" w:color="auto"/>
              <w:right w:val="single" w:sz="4" w:space="0" w:color="auto"/>
            </w:tcBorders>
            <w:shd w:val="clear" w:color="auto" w:fill="auto"/>
            <w:noWrap/>
            <w:vAlign w:val="bottom"/>
            <w:hideMark/>
          </w:tcPr>
          <w:p w14:paraId="6AEA65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Naphthalene-1,8-diamine]</w:t>
            </w:r>
          </w:p>
        </w:tc>
      </w:tr>
      <w:tr w:rsidR="004E1503" w:rsidRPr="004E1503" w14:paraId="0C5B95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A2A7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138</w:t>
            </w:r>
          </w:p>
        </w:tc>
        <w:tc>
          <w:tcPr>
            <w:tcW w:w="8680" w:type="dxa"/>
            <w:tcBorders>
              <w:top w:val="nil"/>
              <w:left w:val="nil"/>
              <w:bottom w:val="single" w:sz="4" w:space="0" w:color="auto"/>
              <w:right w:val="single" w:sz="4" w:space="0" w:color="auto"/>
            </w:tcBorders>
            <w:shd w:val="clear" w:color="auto" w:fill="auto"/>
            <w:noWrap/>
            <w:vAlign w:val="bottom"/>
            <w:hideMark/>
          </w:tcPr>
          <w:p w14:paraId="0E0C63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F4D214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7EF2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139</w:t>
            </w:r>
          </w:p>
        </w:tc>
        <w:tc>
          <w:tcPr>
            <w:tcW w:w="8680" w:type="dxa"/>
            <w:tcBorders>
              <w:top w:val="nil"/>
              <w:left w:val="nil"/>
              <w:bottom w:val="single" w:sz="4" w:space="0" w:color="auto"/>
              <w:right w:val="single" w:sz="4" w:space="0" w:color="auto"/>
            </w:tcBorders>
            <w:shd w:val="clear" w:color="auto" w:fill="auto"/>
            <w:noWrap/>
            <w:vAlign w:val="bottom"/>
            <w:hideMark/>
          </w:tcPr>
          <w:p w14:paraId="112DA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A466A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038B1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140</w:t>
            </w:r>
          </w:p>
        </w:tc>
        <w:tc>
          <w:tcPr>
            <w:tcW w:w="8680" w:type="dxa"/>
            <w:tcBorders>
              <w:top w:val="nil"/>
              <w:left w:val="nil"/>
              <w:bottom w:val="single" w:sz="4" w:space="0" w:color="auto"/>
              <w:right w:val="single" w:sz="4" w:space="0" w:color="auto"/>
            </w:tcBorders>
            <w:shd w:val="clear" w:color="auto" w:fill="auto"/>
            <w:noWrap/>
            <w:vAlign w:val="bottom"/>
            <w:hideMark/>
          </w:tcPr>
          <w:p w14:paraId="3BFB14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9D95D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A7711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141</w:t>
            </w:r>
          </w:p>
        </w:tc>
        <w:tc>
          <w:tcPr>
            <w:tcW w:w="8680" w:type="dxa"/>
            <w:tcBorders>
              <w:top w:val="nil"/>
              <w:left w:val="nil"/>
              <w:bottom w:val="single" w:sz="4" w:space="0" w:color="auto"/>
              <w:right w:val="single" w:sz="4" w:space="0" w:color="auto"/>
            </w:tcBorders>
            <w:shd w:val="clear" w:color="auto" w:fill="auto"/>
            <w:noWrap/>
            <w:vAlign w:val="bottom"/>
            <w:hideMark/>
          </w:tcPr>
          <w:p w14:paraId="74F158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4,4'-Methylenedianiline]</w:t>
            </w:r>
          </w:p>
        </w:tc>
      </w:tr>
      <w:tr w:rsidR="004E1503" w:rsidRPr="004E1503" w14:paraId="51FDED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D982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142</w:t>
            </w:r>
          </w:p>
        </w:tc>
        <w:tc>
          <w:tcPr>
            <w:tcW w:w="8680" w:type="dxa"/>
            <w:tcBorders>
              <w:top w:val="nil"/>
              <w:left w:val="nil"/>
              <w:bottom w:val="single" w:sz="4" w:space="0" w:color="auto"/>
              <w:right w:val="single" w:sz="4" w:space="0" w:color="auto"/>
            </w:tcBorders>
            <w:shd w:val="clear" w:color="auto" w:fill="auto"/>
            <w:noWrap/>
            <w:vAlign w:val="bottom"/>
            <w:hideMark/>
          </w:tcPr>
          <w:p w14:paraId="7D6CCC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9DC6B3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8DF0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143</w:t>
            </w:r>
          </w:p>
        </w:tc>
        <w:tc>
          <w:tcPr>
            <w:tcW w:w="8680" w:type="dxa"/>
            <w:tcBorders>
              <w:top w:val="nil"/>
              <w:left w:val="nil"/>
              <w:bottom w:val="single" w:sz="4" w:space="0" w:color="auto"/>
              <w:right w:val="single" w:sz="4" w:space="0" w:color="auto"/>
            </w:tcBorders>
            <w:shd w:val="clear" w:color="auto" w:fill="auto"/>
            <w:noWrap/>
            <w:vAlign w:val="bottom"/>
            <w:hideMark/>
          </w:tcPr>
          <w:p w14:paraId="014833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Zinc tetrafluoroborate, 4,4'-Oxydianiline]</w:t>
            </w:r>
          </w:p>
        </w:tc>
      </w:tr>
      <w:tr w:rsidR="004E1503" w:rsidRPr="004E1503" w14:paraId="56A75E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92A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144</w:t>
            </w:r>
          </w:p>
        </w:tc>
        <w:tc>
          <w:tcPr>
            <w:tcW w:w="8680" w:type="dxa"/>
            <w:tcBorders>
              <w:top w:val="nil"/>
              <w:left w:val="nil"/>
              <w:bottom w:val="single" w:sz="4" w:space="0" w:color="auto"/>
              <w:right w:val="single" w:sz="4" w:space="0" w:color="auto"/>
            </w:tcBorders>
            <w:shd w:val="clear" w:color="auto" w:fill="auto"/>
            <w:noWrap/>
            <w:vAlign w:val="bottom"/>
            <w:hideMark/>
          </w:tcPr>
          <w:p w14:paraId="02AA345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407A1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DB6D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145</w:t>
            </w:r>
          </w:p>
        </w:tc>
        <w:tc>
          <w:tcPr>
            <w:tcW w:w="8680" w:type="dxa"/>
            <w:tcBorders>
              <w:top w:val="nil"/>
              <w:left w:val="nil"/>
              <w:bottom w:val="single" w:sz="4" w:space="0" w:color="auto"/>
              <w:right w:val="single" w:sz="4" w:space="0" w:color="auto"/>
            </w:tcBorders>
            <w:shd w:val="clear" w:color="auto" w:fill="auto"/>
            <w:noWrap/>
            <w:vAlign w:val="bottom"/>
            <w:hideMark/>
          </w:tcPr>
          <w:p w14:paraId="16097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11DC0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D116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146</w:t>
            </w:r>
          </w:p>
        </w:tc>
        <w:tc>
          <w:tcPr>
            <w:tcW w:w="8680" w:type="dxa"/>
            <w:tcBorders>
              <w:top w:val="nil"/>
              <w:left w:val="nil"/>
              <w:bottom w:val="single" w:sz="4" w:space="0" w:color="auto"/>
              <w:right w:val="single" w:sz="4" w:space="0" w:color="auto"/>
            </w:tcBorders>
            <w:shd w:val="clear" w:color="auto" w:fill="auto"/>
            <w:noWrap/>
            <w:vAlign w:val="bottom"/>
            <w:hideMark/>
          </w:tcPr>
          <w:p w14:paraId="7749B1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2287EC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610D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147</w:t>
            </w:r>
          </w:p>
        </w:tc>
        <w:tc>
          <w:tcPr>
            <w:tcW w:w="8680" w:type="dxa"/>
            <w:tcBorders>
              <w:top w:val="nil"/>
              <w:left w:val="nil"/>
              <w:bottom w:val="single" w:sz="4" w:space="0" w:color="auto"/>
              <w:right w:val="single" w:sz="4" w:space="0" w:color="auto"/>
            </w:tcBorders>
            <w:shd w:val="clear" w:color="auto" w:fill="auto"/>
            <w:noWrap/>
            <w:vAlign w:val="bottom"/>
            <w:hideMark/>
          </w:tcPr>
          <w:p w14:paraId="1F5F35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Naphthalene-1,8-diamine, Zinc tetrafluoroborate]</w:t>
            </w:r>
          </w:p>
        </w:tc>
      </w:tr>
      <w:tr w:rsidR="004E1503" w:rsidRPr="004E1503" w14:paraId="39FACDD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8976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148</w:t>
            </w:r>
          </w:p>
        </w:tc>
        <w:tc>
          <w:tcPr>
            <w:tcW w:w="8680" w:type="dxa"/>
            <w:tcBorders>
              <w:top w:val="nil"/>
              <w:left w:val="nil"/>
              <w:bottom w:val="single" w:sz="4" w:space="0" w:color="auto"/>
              <w:right w:val="single" w:sz="4" w:space="0" w:color="auto"/>
            </w:tcBorders>
            <w:shd w:val="clear" w:color="auto" w:fill="auto"/>
            <w:noWrap/>
            <w:vAlign w:val="bottom"/>
            <w:hideMark/>
          </w:tcPr>
          <w:p w14:paraId="5B9D3B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0C67E5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B7FC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149</w:t>
            </w:r>
          </w:p>
        </w:tc>
        <w:tc>
          <w:tcPr>
            <w:tcW w:w="8680" w:type="dxa"/>
            <w:tcBorders>
              <w:top w:val="nil"/>
              <w:left w:val="nil"/>
              <w:bottom w:val="single" w:sz="4" w:space="0" w:color="auto"/>
              <w:right w:val="single" w:sz="4" w:space="0" w:color="auto"/>
            </w:tcBorders>
            <w:shd w:val="clear" w:color="auto" w:fill="auto"/>
            <w:noWrap/>
            <w:vAlign w:val="bottom"/>
            <w:hideMark/>
          </w:tcPr>
          <w:p w14:paraId="5E4EB44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FFBF3C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E714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150</w:t>
            </w:r>
          </w:p>
        </w:tc>
        <w:tc>
          <w:tcPr>
            <w:tcW w:w="8680" w:type="dxa"/>
            <w:tcBorders>
              <w:top w:val="nil"/>
              <w:left w:val="nil"/>
              <w:bottom w:val="single" w:sz="4" w:space="0" w:color="auto"/>
              <w:right w:val="single" w:sz="4" w:space="0" w:color="auto"/>
            </w:tcBorders>
            <w:shd w:val="clear" w:color="auto" w:fill="auto"/>
            <w:noWrap/>
            <w:vAlign w:val="bottom"/>
            <w:hideMark/>
          </w:tcPr>
          <w:p w14:paraId="240A73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13CAC95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C3A3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151</w:t>
            </w:r>
          </w:p>
        </w:tc>
        <w:tc>
          <w:tcPr>
            <w:tcW w:w="8680" w:type="dxa"/>
            <w:tcBorders>
              <w:top w:val="nil"/>
              <w:left w:val="nil"/>
              <w:bottom w:val="single" w:sz="4" w:space="0" w:color="auto"/>
              <w:right w:val="single" w:sz="4" w:space="0" w:color="auto"/>
            </w:tcBorders>
            <w:shd w:val="clear" w:color="auto" w:fill="auto"/>
            <w:noWrap/>
            <w:vAlign w:val="bottom"/>
            <w:hideMark/>
          </w:tcPr>
          <w:p w14:paraId="4F553B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24CDE3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9AF2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152</w:t>
            </w:r>
          </w:p>
        </w:tc>
        <w:tc>
          <w:tcPr>
            <w:tcW w:w="8680" w:type="dxa"/>
            <w:tcBorders>
              <w:top w:val="nil"/>
              <w:left w:val="nil"/>
              <w:bottom w:val="single" w:sz="4" w:space="0" w:color="auto"/>
              <w:right w:val="single" w:sz="4" w:space="0" w:color="auto"/>
            </w:tcBorders>
            <w:shd w:val="clear" w:color="auto" w:fill="auto"/>
            <w:noWrap/>
            <w:vAlign w:val="bottom"/>
            <w:hideMark/>
          </w:tcPr>
          <w:p w14:paraId="045DFD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EAEAC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99C19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153</w:t>
            </w:r>
          </w:p>
        </w:tc>
        <w:tc>
          <w:tcPr>
            <w:tcW w:w="8680" w:type="dxa"/>
            <w:tcBorders>
              <w:top w:val="nil"/>
              <w:left w:val="nil"/>
              <w:bottom w:val="single" w:sz="4" w:space="0" w:color="auto"/>
              <w:right w:val="single" w:sz="4" w:space="0" w:color="auto"/>
            </w:tcBorders>
            <w:shd w:val="clear" w:color="auto" w:fill="auto"/>
            <w:noWrap/>
            <w:vAlign w:val="bottom"/>
            <w:hideMark/>
          </w:tcPr>
          <w:p w14:paraId="6AA533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FF01E8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2530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154</w:t>
            </w:r>
          </w:p>
        </w:tc>
        <w:tc>
          <w:tcPr>
            <w:tcW w:w="8680" w:type="dxa"/>
            <w:tcBorders>
              <w:top w:val="nil"/>
              <w:left w:val="nil"/>
              <w:bottom w:val="single" w:sz="4" w:space="0" w:color="auto"/>
              <w:right w:val="single" w:sz="4" w:space="0" w:color="auto"/>
            </w:tcBorders>
            <w:shd w:val="clear" w:color="auto" w:fill="auto"/>
            <w:noWrap/>
            <w:vAlign w:val="bottom"/>
            <w:hideMark/>
          </w:tcPr>
          <w:p w14:paraId="23C3F7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0BAD6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CED1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155</w:t>
            </w:r>
          </w:p>
        </w:tc>
        <w:tc>
          <w:tcPr>
            <w:tcW w:w="8680" w:type="dxa"/>
            <w:tcBorders>
              <w:top w:val="nil"/>
              <w:left w:val="nil"/>
              <w:bottom w:val="single" w:sz="4" w:space="0" w:color="auto"/>
              <w:right w:val="single" w:sz="4" w:space="0" w:color="auto"/>
            </w:tcBorders>
            <w:shd w:val="clear" w:color="auto" w:fill="auto"/>
            <w:noWrap/>
            <w:vAlign w:val="bottom"/>
            <w:hideMark/>
          </w:tcPr>
          <w:p w14:paraId="7E41E3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090E2E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C39C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156</w:t>
            </w:r>
          </w:p>
        </w:tc>
        <w:tc>
          <w:tcPr>
            <w:tcW w:w="8680" w:type="dxa"/>
            <w:tcBorders>
              <w:top w:val="nil"/>
              <w:left w:val="nil"/>
              <w:bottom w:val="single" w:sz="4" w:space="0" w:color="auto"/>
              <w:right w:val="single" w:sz="4" w:space="0" w:color="auto"/>
            </w:tcBorders>
            <w:shd w:val="clear" w:color="auto" w:fill="auto"/>
            <w:noWrap/>
            <w:vAlign w:val="bottom"/>
            <w:hideMark/>
          </w:tcPr>
          <w:p w14:paraId="1D6A10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73E433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1C236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157</w:t>
            </w:r>
          </w:p>
        </w:tc>
        <w:tc>
          <w:tcPr>
            <w:tcW w:w="8680" w:type="dxa"/>
            <w:tcBorders>
              <w:top w:val="nil"/>
              <w:left w:val="nil"/>
              <w:bottom w:val="single" w:sz="4" w:space="0" w:color="auto"/>
              <w:right w:val="single" w:sz="4" w:space="0" w:color="auto"/>
            </w:tcBorders>
            <w:shd w:val="clear" w:color="auto" w:fill="auto"/>
            <w:noWrap/>
            <w:vAlign w:val="bottom"/>
            <w:hideMark/>
          </w:tcPr>
          <w:p w14:paraId="5285D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5C45B39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8CCF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158</w:t>
            </w:r>
          </w:p>
        </w:tc>
        <w:tc>
          <w:tcPr>
            <w:tcW w:w="8680" w:type="dxa"/>
            <w:tcBorders>
              <w:top w:val="nil"/>
              <w:left w:val="nil"/>
              <w:bottom w:val="single" w:sz="4" w:space="0" w:color="auto"/>
              <w:right w:val="single" w:sz="4" w:space="0" w:color="auto"/>
            </w:tcBorders>
            <w:shd w:val="clear" w:color="auto" w:fill="auto"/>
            <w:noWrap/>
            <w:vAlign w:val="bottom"/>
            <w:hideMark/>
          </w:tcPr>
          <w:p w14:paraId="790F55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129315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087F8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159</w:t>
            </w:r>
          </w:p>
        </w:tc>
        <w:tc>
          <w:tcPr>
            <w:tcW w:w="8680" w:type="dxa"/>
            <w:tcBorders>
              <w:top w:val="nil"/>
              <w:left w:val="nil"/>
              <w:bottom w:val="single" w:sz="4" w:space="0" w:color="auto"/>
              <w:right w:val="single" w:sz="4" w:space="0" w:color="auto"/>
            </w:tcBorders>
            <w:shd w:val="clear" w:color="auto" w:fill="auto"/>
            <w:noWrap/>
            <w:vAlign w:val="bottom"/>
            <w:hideMark/>
          </w:tcPr>
          <w:p w14:paraId="561225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57FD6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5702C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160</w:t>
            </w:r>
          </w:p>
        </w:tc>
        <w:tc>
          <w:tcPr>
            <w:tcW w:w="8680" w:type="dxa"/>
            <w:tcBorders>
              <w:top w:val="nil"/>
              <w:left w:val="nil"/>
              <w:bottom w:val="single" w:sz="4" w:space="0" w:color="auto"/>
              <w:right w:val="single" w:sz="4" w:space="0" w:color="auto"/>
            </w:tcBorders>
            <w:shd w:val="clear" w:color="auto" w:fill="auto"/>
            <w:noWrap/>
            <w:vAlign w:val="bottom"/>
            <w:hideMark/>
          </w:tcPr>
          <w:p w14:paraId="4912E8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CFA9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4CEC8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161</w:t>
            </w:r>
          </w:p>
        </w:tc>
        <w:tc>
          <w:tcPr>
            <w:tcW w:w="8680" w:type="dxa"/>
            <w:tcBorders>
              <w:top w:val="nil"/>
              <w:left w:val="nil"/>
              <w:bottom w:val="single" w:sz="4" w:space="0" w:color="auto"/>
              <w:right w:val="single" w:sz="4" w:space="0" w:color="auto"/>
            </w:tcBorders>
            <w:shd w:val="clear" w:color="auto" w:fill="auto"/>
            <w:noWrap/>
            <w:vAlign w:val="bottom"/>
            <w:hideMark/>
          </w:tcPr>
          <w:p w14:paraId="561B36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4F80F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96A4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162</w:t>
            </w:r>
          </w:p>
        </w:tc>
        <w:tc>
          <w:tcPr>
            <w:tcW w:w="8680" w:type="dxa"/>
            <w:tcBorders>
              <w:top w:val="nil"/>
              <w:left w:val="nil"/>
              <w:bottom w:val="single" w:sz="4" w:space="0" w:color="auto"/>
              <w:right w:val="single" w:sz="4" w:space="0" w:color="auto"/>
            </w:tcBorders>
            <w:shd w:val="clear" w:color="auto" w:fill="auto"/>
            <w:noWrap/>
            <w:vAlign w:val="bottom"/>
            <w:hideMark/>
          </w:tcPr>
          <w:p w14:paraId="253172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4,4'-Methylenedianiline]</w:t>
            </w:r>
          </w:p>
        </w:tc>
      </w:tr>
      <w:tr w:rsidR="004E1503" w:rsidRPr="004E1503" w14:paraId="4506054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8911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163</w:t>
            </w:r>
          </w:p>
        </w:tc>
        <w:tc>
          <w:tcPr>
            <w:tcW w:w="8680" w:type="dxa"/>
            <w:tcBorders>
              <w:top w:val="nil"/>
              <w:left w:val="nil"/>
              <w:bottom w:val="single" w:sz="4" w:space="0" w:color="auto"/>
              <w:right w:val="single" w:sz="4" w:space="0" w:color="auto"/>
            </w:tcBorders>
            <w:shd w:val="clear" w:color="auto" w:fill="auto"/>
            <w:noWrap/>
            <w:vAlign w:val="bottom"/>
            <w:hideMark/>
          </w:tcPr>
          <w:p w14:paraId="04762F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24462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05FDE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164</w:t>
            </w:r>
          </w:p>
        </w:tc>
        <w:tc>
          <w:tcPr>
            <w:tcW w:w="8680" w:type="dxa"/>
            <w:tcBorders>
              <w:top w:val="nil"/>
              <w:left w:val="nil"/>
              <w:bottom w:val="single" w:sz="4" w:space="0" w:color="auto"/>
              <w:right w:val="single" w:sz="4" w:space="0" w:color="auto"/>
            </w:tcBorders>
            <w:shd w:val="clear" w:color="auto" w:fill="auto"/>
            <w:noWrap/>
            <w:vAlign w:val="bottom"/>
            <w:hideMark/>
          </w:tcPr>
          <w:p w14:paraId="67E9E00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4,4'-Oxydianiline]</w:t>
            </w:r>
          </w:p>
        </w:tc>
      </w:tr>
      <w:tr w:rsidR="004E1503" w:rsidRPr="004E1503" w14:paraId="717607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7D1F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165</w:t>
            </w:r>
          </w:p>
        </w:tc>
        <w:tc>
          <w:tcPr>
            <w:tcW w:w="8680" w:type="dxa"/>
            <w:tcBorders>
              <w:top w:val="nil"/>
              <w:left w:val="nil"/>
              <w:bottom w:val="single" w:sz="4" w:space="0" w:color="auto"/>
              <w:right w:val="single" w:sz="4" w:space="0" w:color="auto"/>
            </w:tcBorders>
            <w:shd w:val="clear" w:color="auto" w:fill="auto"/>
            <w:noWrap/>
            <w:vAlign w:val="bottom"/>
            <w:hideMark/>
          </w:tcPr>
          <w:p w14:paraId="2F1C73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Naphthalene-1,8-diamine]</w:t>
            </w:r>
          </w:p>
        </w:tc>
      </w:tr>
      <w:tr w:rsidR="004E1503" w:rsidRPr="004E1503" w14:paraId="6BD381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FCFF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166</w:t>
            </w:r>
          </w:p>
        </w:tc>
        <w:tc>
          <w:tcPr>
            <w:tcW w:w="8680" w:type="dxa"/>
            <w:tcBorders>
              <w:top w:val="nil"/>
              <w:left w:val="nil"/>
              <w:bottom w:val="single" w:sz="4" w:space="0" w:color="auto"/>
              <w:right w:val="single" w:sz="4" w:space="0" w:color="auto"/>
            </w:tcBorders>
            <w:shd w:val="clear" w:color="auto" w:fill="auto"/>
            <w:noWrap/>
            <w:vAlign w:val="bottom"/>
            <w:hideMark/>
          </w:tcPr>
          <w:p w14:paraId="1FDC91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438AF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1925C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167</w:t>
            </w:r>
          </w:p>
        </w:tc>
        <w:tc>
          <w:tcPr>
            <w:tcW w:w="8680" w:type="dxa"/>
            <w:tcBorders>
              <w:top w:val="nil"/>
              <w:left w:val="nil"/>
              <w:bottom w:val="single" w:sz="4" w:space="0" w:color="auto"/>
              <w:right w:val="single" w:sz="4" w:space="0" w:color="auto"/>
            </w:tcBorders>
            <w:shd w:val="clear" w:color="auto" w:fill="auto"/>
            <w:noWrap/>
            <w:vAlign w:val="bottom"/>
            <w:hideMark/>
          </w:tcPr>
          <w:p w14:paraId="5BCA8A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773E67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BA48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168</w:t>
            </w:r>
          </w:p>
        </w:tc>
        <w:tc>
          <w:tcPr>
            <w:tcW w:w="8680" w:type="dxa"/>
            <w:tcBorders>
              <w:top w:val="nil"/>
              <w:left w:val="nil"/>
              <w:bottom w:val="single" w:sz="4" w:space="0" w:color="auto"/>
              <w:right w:val="single" w:sz="4" w:space="0" w:color="auto"/>
            </w:tcBorders>
            <w:shd w:val="clear" w:color="auto" w:fill="auto"/>
            <w:noWrap/>
            <w:vAlign w:val="bottom"/>
            <w:hideMark/>
          </w:tcPr>
          <w:p w14:paraId="3E7131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4F12B7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5C36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169</w:t>
            </w:r>
          </w:p>
        </w:tc>
        <w:tc>
          <w:tcPr>
            <w:tcW w:w="8680" w:type="dxa"/>
            <w:tcBorders>
              <w:top w:val="nil"/>
              <w:left w:val="nil"/>
              <w:bottom w:val="single" w:sz="4" w:space="0" w:color="auto"/>
              <w:right w:val="single" w:sz="4" w:space="0" w:color="auto"/>
            </w:tcBorders>
            <w:shd w:val="clear" w:color="auto" w:fill="auto"/>
            <w:noWrap/>
            <w:vAlign w:val="bottom"/>
            <w:hideMark/>
          </w:tcPr>
          <w:p w14:paraId="709BD2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4,4'-Methylenedianiline]</w:t>
            </w:r>
          </w:p>
        </w:tc>
      </w:tr>
      <w:tr w:rsidR="004E1503" w:rsidRPr="004E1503" w14:paraId="1068F99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CC6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170</w:t>
            </w:r>
          </w:p>
        </w:tc>
        <w:tc>
          <w:tcPr>
            <w:tcW w:w="8680" w:type="dxa"/>
            <w:tcBorders>
              <w:top w:val="nil"/>
              <w:left w:val="nil"/>
              <w:bottom w:val="single" w:sz="4" w:space="0" w:color="auto"/>
              <w:right w:val="single" w:sz="4" w:space="0" w:color="auto"/>
            </w:tcBorders>
            <w:shd w:val="clear" w:color="auto" w:fill="auto"/>
            <w:noWrap/>
            <w:vAlign w:val="bottom"/>
            <w:hideMark/>
          </w:tcPr>
          <w:p w14:paraId="11E4C5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1A3D5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3AE1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171</w:t>
            </w:r>
          </w:p>
        </w:tc>
        <w:tc>
          <w:tcPr>
            <w:tcW w:w="8680" w:type="dxa"/>
            <w:tcBorders>
              <w:top w:val="nil"/>
              <w:left w:val="nil"/>
              <w:bottom w:val="single" w:sz="4" w:space="0" w:color="auto"/>
              <w:right w:val="single" w:sz="4" w:space="0" w:color="auto"/>
            </w:tcBorders>
            <w:shd w:val="clear" w:color="auto" w:fill="auto"/>
            <w:noWrap/>
            <w:vAlign w:val="bottom"/>
            <w:hideMark/>
          </w:tcPr>
          <w:p w14:paraId="3BF283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4,4'-Oxydianiline]</w:t>
            </w:r>
          </w:p>
        </w:tc>
      </w:tr>
      <w:tr w:rsidR="004E1503" w:rsidRPr="004E1503" w14:paraId="6C9BEC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452F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172</w:t>
            </w:r>
          </w:p>
        </w:tc>
        <w:tc>
          <w:tcPr>
            <w:tcW w:w="8680" w:type="dxa"/>
            <w:tcBorders>
              <w:top w:val="nil"/>
              <w:left w:val="nil"/>
              <w:bottom w:val="single" w:sz="4" w:space="0" w:color="auto"/>
              <w:right w:val="single" w:sz="4" w:space="0" w:color="auto"/>
            </w:tcBorders>
            <w:shd w:val="clear" w:color="auto" w:fill="auto"/>
            <w:noWrap/>
            <w:vAlign w:val="bottom"/>
            <w:hideMark/>
          </w:tcPr>
          <w:p w14:paraId="2A3C768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Naphthalene-1,8-diamine]</w:t>
            </w:r>
          </w:p>
        </w:tc>
      </w:tr>
      <w:tr w:rsidR="004E1503" w:rsidRPr="004E1503" w14:paraId="0B6C39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DBA4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173</w:t>
            </w:r>
          </w:p>
        </w:tc>
        <w:tc>
          <w:tcPr>
            <w:tcW w:w="8680" w:type="dxa"/>
            <w:tcBorders>
              <w:top w:val="nil"/>
              <w:left w:val="nil"/>
              <w:bottom w:val="single" w:sz="4" w:space="0" w:color="auto"/>
              <w:right w:val="single" w:sz="4" w:space="0" w:color="auto"/>
            </w:tcBorders>
            <w:shd w:val="clear" w:color="auto" w:fill="auto"/>
            <w:noWrap/>
            <w:vAlign w:val="bottom"/>
            <w:hideMark/>
          </w:tcPr>
          <w:p w14:paraId="693403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A9502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E80D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174</w:t>
            </w:r>
          </w:p>
        </w:tc>
        <w:tc>
          <w:tcPr>
            <w:tcW w:w="8680" w:type="dxa"/>
            <w:tcBorders>
              <w:top w:val="nil"/>
              <w:left w:val="nil"/>
              <w:bottom w:val="single" w:sz="4" w:space="0" w:color="auto"/>
              <w:right w:val="single" w:sz="4" w:space="0" w:color="auto"/>
            </w:tcBorders>
            <w:shd w:val="clear" w:color="auto" w:fill="auto"/>
            <w:noWrap/>
            <w:vAlign w:val="bottom"/>
            <w:hideMark/>
          </w:tcPr>
          <w:p w14:paraId="4E5980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B1F90D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9553E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175</w:t>
            </w:r>
          </w:p>
        </w:tc>
        <w:tc>
          <w:tcPr>
            <w:tcW w:w="8680" w:type="dxa"/>
            <w:tcBorders>
              <w:top w:val="nil"/>
              <w:left w:val="nil"/>
              <w:bottom w:val="single" w:sz="4" w:space="0" w:color="auto"/>
              <w:right w:val="single" w:sz="4" w:space="0" w:color="auto"/>
            </w:tcBorders>
            <w:shd w:val="clear" w:color="auto" w:fill="auto"/>
            <w:noWrap/>
            <w:vAlign w:val="bottom"/>
            <w:hideMark/>
          </w:tcPr>
          <w:p w14:paraId="78C0E5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[2-Quinolinecarboxaldehyde,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80B193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046AA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176</w:t>
            </w:r>
          </w:p>
        </w:tc>
        <w:tc>
          <w:tcPr>
            <w:tcW w:w="8680" w:type="dxa"/>
            <w:tcBorders>
              <w:top w:val="nil"/>
              <w:left w:val="nil"/>
              <w:bottom w:val="single" w:sz="4" w:space="0" w:color="auto"/>
              <w:right w:val="single" w:sz="4" w:space="0" w:color="auto"/>
            </w:tcBorders>
            <w:shd w:val="clear" w:color="auto" w:fill="auto"/>
            <w:noWrap/>
            <w:vAlign w:val="bottom"/>
            <w:hideMark/>
          </w:tcPr>
          <w:p w14:paraId="357BC3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6-Methylpyridine-2-carboxaldehyde, Zinc tetrafluoroborate]</w:t>
            </w:r>
          </w:p>
        </w:tc>
      </w:tr>
      <w:tr w:rsidR="004E1503" w:rsidRPr="004E1503" w14:paraId="2D2AAB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D28C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177</w:t>
            </w:r>
          </w:p>
        </w:tc>
        <w:tc>
          <w:tcPr>
            <w:tcW w:w="8680" w:type="dxa"/>
            <w:tcBorders>
              <w:top w:val="nil"/>
              <w:left w:val="nil"/>
              <w:bottom w:val="single" w:sz="4" w:space="0" w:color="auto"/>
              <w:right w:val="single" w:sz="4" w:space="0" w:color="auto"/>
            </w:tcBorders>
            <w:shd w:val="clear" w:color="auto" w:fill="auto"/>
            <w:noWrap/>
            <w:vAlign w:val="bottom"/>
            <w:hideMark/>
          </w:tcPr>
          <w:p w14:paraId="04723A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4DAAAE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F64A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178</w:t>
            </w:r>
          </w:p>
        </w:tc>
        <w:tc>
          <w:tcPr>
            <w:tcW w:w="8680" w:type="dxa"/>
            <w:tcBorders>
              <w:top w:val="nil"/>
              <w:left w:val="nil"/>
              <w:bottom w:val="single" w:sz="4" w:space="0" w:color="auto"/>
              <w:right w:val="single" w:sz="4" w:space="0" w:color="auto"/>
            </w:tcBorders>
            <w:shd w:val="clear" w:color="auto" w:fill="auto"/>
            <w:noWrap/>
            <w:vAlign w:val="bottom"/>
            <w:hideMark/>
          </w:tcPr>
          <w:p w14:paraId="7BA03F5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6-Methoxypyridine-2-carbaldehyde, Zinc tetrafluoroborate]</w:t>
            </w:r>
          </w:p>
        </w:tc>
      </w:tr>
      <w:tr w:rsidR="004E1503" w:rsidRPr="004E1503" w14:paraId="6F3314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E87F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179</w:t>
            </w:r>
          </w:p>
        </w:tc>
        <w:tc>
          <w:tcPr>
            <w:tcW w:w="8680" w:type="dxa"/>
            <w:tcBorders>
              <w:top w:val="nil"/>
              <w:left w:val="nil"/>
              <w:bottom w:val="single" w:sz="4" w:space="0" w:color="auto"/>
              <w:right w:val="single" w:sz="4" w:space="0" w:color="auto"/>
            </w:tcBorders>
            <w:shd w:val="clear" w:color="auto" w:fill="auto"/>
            <w:noWrap/>
            <w:vAlign w:val="bottom"/>
            <w:hideMark/>
          </w:tcPr>
          <w:p w14:paraId="1D5F61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61A1A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93EC6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180</w:t>
            </w:r>
          </w:p>
        </w:tc>
        <w:tc>
          <w:tcPr>
            <w:tcW w:w="8680" w:type="dxa"/>
            <w:tcBorders>
              <w:top w:val="nil"/>
              <w:left w:val="nil"/>
              <w:bottom w:val="single" w:sz="4" w:space="0" w:color="auto"/>
              <w:right w:val="single" w:sz="4" w:space="0" w:color="auto"/>
            </w:tcBorders>
            <w:shd w:val="clear" w:color="auto" w:fill="auto"/>
            <w:noWrap/>
            <w:vAlign w:val="bottom"/>
            <w:hideMark/>
          </w:tcPr>
          <w:p w14:paraId="66E18E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5-Methylpicolinaldehyde, Zinc tetrafluoroborate]</w:t>
            </w:r>
          </w:p>
        </w:tc>
      </w:tr>
      <w:tr w:rsidR="004E1503" w:rsidRPr="004E1503" w14:paraId="74EBE5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D87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181</w:t>
            </w:r>
          </w:p>
        </w:tc>
        <w:tc>
          <w:tcPr>
            <w:tcW w:w="8680" w:type="dxa"/>
            <w:tcBorders>
              <w:top w:val="nil"/>
              <w:left w:val="nil"/>
              <w:bottom w:val="single" w:sz="4" w:space="0" w:color="auto"/>
              <w:right w:val="single" w:sz="4" w:space="0" w:color="auto"/>
            </w:tcBorders>
            <w:shd w:val="clear" w:color="auto" w:fill="auto"/>
            <w:noWrap/>
            <w:vAlign w:val="bottom"/>
            <w:hideMark/>
          </w:tcPr>
          <w:p w14:paraId="1F0098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097787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E275F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182</w:t>
            </w:r>
          </w:p>
        </w:tc>
        <w:tc>
          <w:tcPr>
            <w:tcW w:w="8680" w:type="dxa"/>
            <w:tcBorders>
              <w:top w:val="nil"/>
              <w:left w:val="nil"/>
              <w:bottom w:val="single" w:sz="4" w:space="0" w:color="auto"/>
              <w:right w:val="single" w:sz="4" w:space="0" w:color="auto"/>
            </w:tcBorders>
            <w:shd w:val="clear" w:color="auto" w:fill="auto"/>
            <w:noWrap/>
            <w:vAlign w:val="bottom"/>
            <w:hideMark/>
          </w:tcPr>
          <w:p w14:paraId="42D496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1-Methyl-2-imidazolecarboxaldehyde, Zinc tetrafluoroborate]</w:t>
            </w:r>
          </w:p>
        </w:tc>
      </w:tr>
      <w:tr w:rsidR="004E1503" w:rsidRPr="004E1503" w14:paraId="30770C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F6562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183</w:t>
            </w:r>
          </w:p>
        </w:tc>
        <w:tc>
          <w:tcPr>
            <w:tcW w:w="8680" w:type="dxa"/>
            <w:tcBorders>
              <w:top w:val="nil"/>
              <w:left w:val="nil"/>
              <w:bottom w:val="single" w:sz="4" w:space="0" w:color="auto"/>
              <w:right w:val="single" w:sz="4" w:space="0" w:color="auto"/>
            </w:tcBorders>
            <w:shd w:val="clear" w:color="auto" w:fill="auto"/>
            <w:noWrap/>
            <w:vAlign w:val="bottom"/>
            <w:hideMark/>
          </w:tcPr>
          <w:p w14:paraId="6E543B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74D1DA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22766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184</w:t>
            </w:r>
          </w:p>
        </w:tc>
        <w:tc>
          <w:tcPr>
            <w:tcW w:w="8680" w:type="dxa"/>
            <w:tcBorders>
              <w:top w:val="nil"/>
              <w:left w:val="nil"/>
              <w:bottom w:val="single" w:sz="4" w:space="0" w:color="auto"/>
              <w:right w:val="single" w:sz="4" w:space="0" w:color="auto"/>
            </w:tcBorders>
            <w:shd w:val="clear" w:color="auto" w:fill="auto"/>
            <w:noWrap/>
            <w:vAlign w:val="bottom"/>
            <w:hideMark/>
          </w:tcPr>
          <w:p w14:paraId="5F24F1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5BF807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76B2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185</w:t>
            </w:r>
          </w:p>
        </w:tc>
        <w:tc>
          <w:tcPr>
            <w:tcW w:w="8680" w:type="dxa"/>
            <w:tcBorders>
              <w:top w:val="nil"/>
              <w:left w:val="nil"/>
              <w:bottom w:val="single" w:sz="4" w:space="0" w:color="auto"/>
              <w:right w:val="single" w:sz="4" w:space="0" w:color="auto"/>
            </w:tcBorders>
            <w:shd w:val="clear" w:color="auto" w:fill="auto"/>
            <w:noWrap/>
            <w:vAlign w:val="bottom"/>
            <w:hideMark/>
          </w:tcPr>
          <w:p w14:paraId="68A34E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011318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3BDB6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186</w:t>
            </w:r>
          </w:p>
        </w:tc>
        <w:tc>
          <w:tcPr>
            <w:tcW w:w="8680" w:type="dxa"/>
            <w:tcBorders>
              <w:top w:val="nil"/>
              <w:left w:val="nil"/>
              <w:bottom w:val="single" w:sz="4" w:space="0" w:color="auto"/>
              <w:right w:val="single" w:sz="4" w:space="0" w:color="auto"/>
            </w:tcBorders>
            <w:shd w:val="clear" w:color="auto" w:fill="auto"/>
            <w:noWrap/>
            <w:vAlign w:val="bottom"/>
            <w:hideMark/>
          </w:tcPr>
          <w:p w14:paraId="745BCE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796384D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90BC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187</w:t>
            </w:r>
          </w:p>
        </w:tc>
        <w:tc>
          <w:tcPr>
            <w:tcW w:w="8680" w:type="dxa"/>
            <w:tcBorders>
              <w:top w:val="nil"/>
              <w:left w:val="nil"/>
              <w:bottom w:val="single" w:sz="4" w:space="0" w:color="auto"/>
              <w:right w:val="single" w:sz="4" w:space="0" w:color="auto"/>
            </w:tcBorders>
            <w:shd w:val="clear" w:color="auto" w:fill="auto"/>
            <w:noWrap/>
            <w:vAlign w:val="bottom"/>
            <w:hideMark/>
          </w:tcPr>
          <w:p w14:paraId="4F9745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143DC64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C3F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188</w:t>
            </w:r>
          </w:p>
        </w:tc>
        <w:tc>
          <w:tcPr>
            <w:tcW w:w="8680" w:type="dxa"/>
            <w:tcBorders>
              <w:top w:val="nil"/>
              <w:left w:val="nil"/>
              <w:bottom w:val="single" w:sz="4" w:space="0" w:color="auto"/>
              <w:right w:val="single" w:sz="4" w:space="0" w:color="auto"/>
            </w:tcBorders>
            <w:shd w:val="clear" w:color="auto" w:fill="auto"/>
            <w:noWrap/>
            <w:vAlign w:val="bottom"/>
            <w:hideMark/>
          </w:tcPr>
          <w:p w14:paraId="774103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4-Formyl-2-methylthiazole, Zinc tetrafluoroborate]</w:t>
            </w:r>
          </w:p>
        </w:tc>
      </w:tr>
      <w:tr w:rsidR="004E1503" w:rsidRPr="004E1503" w14:paraId="171A6C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ED0E1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189</w:t>
            </w:r>
          </w:p>
        </w:tc>
        <w:tc>
          <w:tcPr>
            <w:tcW w:w="8680" w:type="dxa"/>
            <w:tcBorders>
              <w:top w:val="nil"/>
              <w:left w:val="nil"/>
              <w:bottom w:val="single" w:sz="4" w:space="0" w:color="auto"/>
              <w:right w:val="single" w:sz="4" w:space="0" w:color="auto"/>
            </w:tcBorders>
            <w:shd w:val="clear" w:color="auto" w:fill="auto"/>
            <w:noWrap/>
            <w:vAlign w:val="bottom"/>
            <w:hideMark/>
          </w:tcPr>
          <w:p w14:paraId="4141DF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3692F3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AF1D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190</w:t>
            </w:r>
          </w:p>
        </w:tc>
        <w:tc>
          <w:tcPr>
            <w:tcW w:w="8680" w:type="dxa"/>
            <w:tcBorders>
              <w:top w:val="nil"/>
              <w:left w:val="nil"/>
              <w:bottom w:val="single" w:sz="4" w:space="0" w:color="auto"/>
              <w:right w:val="single" w:sz="4" w:space="0" w:color="auto"/>
            </w:tcBorders>
            <w:shd w:val="clear" w:color="auto" w:fill="auto"/>
            <w:noWrap/>
            <w:vAlign w:val="bottom"/>
            <w:hideMark/>
          </w:tcPr>
          <w:p w14:paraId="380643F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CE38F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4559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191</w:t>
            </w:r>
          </w:p>
        </w:tc>
        <w:tc>
          <w:tcPr>
            <w:tcW w:w="8680" w:type="dxa"/>
            <w:tcBorders>
              <w:top w:val="nil"/>
              <w:left w:val="nil"/>
              <w:bottom w:val="single" w:sz="4" w:space="0" w:color="auto"/>
              <w:right w:val="single" w:sz="4" w:space="0" w:color="auto"/>
            </w:tcBorders>
            <w:shd w:val="clear" w:color="auto" w:fill="auto"/>
            <w:noWrap/>
            <w:vAlign w:val="bottom"/>
            <w:hideMark/>
          </w:tcPr>
          <w:p w14:paraId="6092DA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6-Methylpyridine-2-carboxaldehyde]</w:t>
            </w:r>
          </w:p>
        </w:tc>
      </w:tr>
      <w:tr w:rsidR="004E1503" w:rsidRPr="004E1503" w14:paraId="590B8F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F990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192</w:t>
            </w:r>
          </w:p>
        </w:tc>
        <w:tc>
          <w:tcPr>
            <w:tcW w:w="8680" w:type="dxa"/>
            <w:tcBorders>
              <w:top w:val="nil"/>
              <w:left w:val="nil"/>
              <w:bottom w:val="single" w:sz="4" w:space="0" w:color="auto"/>
              <w:right w:val="single" w:sz="4" w:space="0" w:color="auto"/>
            </w:tcBorders>
            <w:shd w:val="clear" w:color="auto" w:fill="auto"/>
            <w:noWrap/>
            <w:vAlign w:val="bottom"/>
            <w:hideMark/>
          </w:tcPr>
          <w:p w14:paraId="41363E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6-Methoxypyridine-2-carbaldehyde]</w:t>
            </w:r>
          </w:p>
        </w:tc>
      </w:tr>
      <w:tr w:rsidR="004E1503" w:rsidRPr="004E1503" w14:paraId="6DD58D1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91E17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193</w:t>
            </w:r>
          </w:p>
        </w:tc>
        <w:tc>
          <w:tcPr>
            <w:tcW w:w="8680" w:type="dxa"/>
            <w:tcBorders>
              <w:top w:val="nil"/>
              <w:left w:val="nil"/>
              <w:bottom w:val="single" w:sz="4" w:space="0" w:color="auto"/>
              <w:right w:val="single" w:sz="4" w:space="0" w:color="auto"/>
            </w:tcBorders>
            <w:shd w:val="clear" w:color="auto" w:fill="auto"/>
            <w:noWrap/>
            <w:vAlign w:val="bottom"/>
            <w:hideMark/>
          </w:tcPr>
          <w:p w14:paraId="168455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5-Methylpicolinaldehyde]</w:t>
            </w:r>
          </w:p>
        </w:tc>
      </w:tr>
      <w:tr w:rsidR="004E1503" w:rsidRPr="004E1503" w14:paraId="51BED0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92FE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194</w:t>
            </w:r>
          </w:p>
        </w:tc>
        <w:tc>
          <w:tcPr>
            <w:tcW w:w="8680" w:type="dxa"/>
            <w:tcBorders>
              <w:top w:val="nil"/>
              <w:left w:val="nil"/>
              <w:bottom w:val="single" w:sz="4" w:space="0" w:color="auto"/>
              <w:right w:val="single" w:sz="4" w:space="0" w:color="auto"/>
            </w:tcBorders>
            <w:shd w:val="clear" w:color="auto" w:fill="auto"/>
            <w:noWrap/>
            <w:vAlign w:val="bottom"/>
            <w:hideMark/>
          </w:tcPr>
          <w:p w14:paraId="062EF0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1-Methyl-2-imidazolecarboxaldehyde]</w:t>
            </w:r>
          </w:p>
        </w:tc>
      </w:tr>
      <w:tr w:rsidR="004E1503" w:rsidRPr="004E1503" w14:paraId="272FC0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49B0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195</w:t>
            </w:r>
          </w:p>
        </w:tc>
        <w:tc>
          <w:tcPr>
            <w:tcW w:w="8680" w:type="dxa"/>
            <w:tcBorders>
              <w:top w:val="nil"/>
              <w:left w:val="nil"/>
              <w:bottom w:val="single" w:sz="4" w:space="0" w:color="auto"/>
              <w:right w:val="single" w:sz="4" w:space="0" w:color="auto"/>
            </w:tcBorders>
            <w:shd w:val="clear" w:color="auto" w:fill="auto"/>
            <w:noWrap/>
            <w:vAlign w:val="bottom"/>
            <w:hideMark/>
          </w:tcPr>
          <w:p w14:paraId="461177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4-Formyl-2-methylthiazole]</w:t>
            </w:r>
          </w:p>
        </w:tc>
      </w:tr>
      <w:tr w:rsidR="004E1503" w:rsidRPr="004E1503" w14:paraId="4321C6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09696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196</w:t>
            </w:r>
          </w:p>
        </w:tc>
        <w:tc>
          <w:tcPr>
            <w:tcW w:w="8680" w:type="dxa"/>
            <w:tcBorders>
              <w:top w:val="nil"/>
              <w:left w:val="nil"/>
              <w:bottom w:val="single" w:sz="4" w:space="0" w:color="auto"/>
              <w:right w:val="single" w:sz="4" w:space="0" w:color="auto"/>
            </w:tcBorders>
            <w:shd w:val="clear" w:color="auto" w:fill="auto"/>
            <w:noWrap/>
            <w:vAlign w:val="bottom"/>
            <w:hideMark/>
          </w:tcPr>
          <w:p w14:paraId="7A1CEF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Zinc tetrafluoroborate]</w:t>
            </w:r>
          </w:p>
        </w:tc>
      </w:tr>
      <w:tr w:rsidR="004E1503" w:rsidRPr="004E1503" w14:paraId="72BCD5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C0AD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197</w:t>
            </w:r>
          </w:p>
        </w:tc>
        <w:tc>
          <w:tcPr>
            <w:tcW w:w="8680" w:type="dxa"/>
            <w:tcBorders>
              <w:top w:val="nil"/>
              <w:left w:val="nil"/>
              <w:bottom w:val="single" w:sz="4" w:space="0" w:color="auto"/>
              <w:right w:val="single" w:sz="4" w:space="0" w:color="auto"/>
            </w:tcBorders>
            <w:shd w:val="clear" w:color="auto" w:fill="auto"/>
            <w:noWrap/>
            <w:vAlign w:val="bottom"/>
            <w:hideMark/>
          </w:tcPr>
          <w:p w14:paraId="57C9C5F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2D3E6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470E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198</w:t>
            </w:r>
          </w:p>
        </w:tc>
        <w:tc>
          <w:tcPr>
            <w:tcW w:w="8680" w:type="dxa"/>
            <w:tcBorders>
              <w:top w:val="nil"/>
              <w:left w:val="nil"/>
              <w:bottom w:val="single" w:sz="4" w:space="0" w:color="auto"/>
              <w:right w:val="single" w:sz="4" w:space="0" w:color="auto"/>
            </w:tcBorders>
            <w:shd w:val="clear" w:color="auto" w:fill="auto"/>
            <w:noWrap/>
            <w:vAlign w:val="bottom"/>
            <w:hideMark/>
          </w:tcPr>
          <w:p w14:paraId="2E0F7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54105B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30CA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199</w:t>
            </w:r>
          </w:p>
        </w:tc>
        <w:tc>
          <w:tcPr>
            <w:tcW w:w="8680" w:type="dxa"/>
            <w:tcBorders>
              <w:top w:val="nil"/>
              <w:left w:val="nil"/>
              <w:bottom w:val="single" w:sz="4" w:space="0" w:color="auto"/>
              <w:right w:val="single" w:sz="4" w:space="0" w:color="auto"/>
            </w:tcBorders>
            <w:shd w:val="clear" w:color="auto" w:fill="auto"/>
            <w:noWrap/>
            <w:vAlign w:val="bottom"/>
            <w:hideMark/>
          </w:tcPr>
          <w:p w14:paraId="08E1A8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Silver tetrafluoroborate]</w:t>
            </w:r>
          </w:p>
        </w:tc>
      </w:tr>
      <w:tr w:rsidR="004E1503" w:rsidRPr="004E1503" w14:paraId="6690ED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910E8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200</w:t>
            </w:r>
          </w:p>
        </w:tc>
        <w:tc>
          <w:tcPr>
            <w:tcW w:w="8680" w:type="dxa"/>
            <w:tcBorders>
              <w:top w:val="nil"/>
              <w:left w:val="nil"/>
              <w:bottom w:val="single" w:sz="4" w:space="0" w:color="auto"/>
              <w:right w:val="single" w:sz="4" w:space="0" w:color="auto"/>
            </w:tcBorders>
            <w:shd w:val="clear" w:color="auto" w:fill="auto"/>
            <w:noWrap/>
            <w:vAlign w:val="bottom"/>
            <w:hideMark/>
          </w:tcPr>
          <w:p w14:paraId="61E699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2-Quinolinecarboxaldehyde, Silver tetrafluoroborate]</w:t>
            </w:r>
          </w:p>
        </w:tc>
      </w:tr>
      <w:tr w:rsidR="004E1503" w:rsidRPr="004E1503" w14:paraId="382BC9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E7F6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201</w:t>
            </w:r>
          </w:p>
        </w:tc>
        <w:tc>
          <w:tcPr>
            <w:tcW w:w="8680" w:type="dxa"/>
            <w:tcBorders>
              <w:top w:val="nil"/>
              <w:left w:val="nil"/>
              <w:bottom w:val="single" w:sz="4" w:space="0" w:color="auto"/>
              <w:right w:val="single" w:sz="4" w:space="0" w:color="auto"/>
            </w:tcBorders>
            <w:shd w:val="clear" w:color="auto" w:fill="auto"/>
            <w:noWrap/>
            <w:vAlign w:val="bottom"/>
            <w:hideMark/>
          </w:tcPr>
          <w:p w14:paraId="3DF697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6-Methylpyridine-2-carboxaldehyde]</w:t>
            </w:r>
          </w:p>
        </w:tc>
      </w:tr>
      <w:tr w:rsidR="004E1503" w:rsidRPr="004E1503" w14:paraId="5C194D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EC8E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202</w:t>
            </w:r>
          </w:p>
        </w:tc>
        <w:tc>
          <w:tcPr>
            <w:tcW w:w="8680" w:type="dxa"/>
            <w:tcBorders>
              <w:top w:val="nil"/>
              <w:left w:val="nil"/>
              <w:bottom w:val="single" w:sz="4" w:space="0" w:color="auto"/>
              <w:right w:val="single" w:sz="4" w:space="0" w:color="auto"/>
            </w:tcBorders>
            <w:shd w:val="clear" w:color="auto" w:fill="auto"/>
            <w:noWrap/>
            <w:vAlign w:val="bottom"/>
            <w:hideMark/>
          </w:tcPr>
          <w:p w14:paraId="4814AC0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6-Methoxypyridine-2-carbaldehyde]</w:t>
            </w:r>
          </w:p>
        </w:tc>
      </w:tr>
      <w:tr w:rsidR="004E1503" w:rsidRPr="004E1503" w14:paraId="06DD80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BC7C9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203</w:t>
            </w:r>
          </w:p>
        </w:tc>
        <w:tc>
          <w:tcPr>
            <w:tcW w:w="8680" w:type="dxa"/>
            <w:tcBorders>
              <w:top w:val="nil"/>
              <w:left w:val="nil"/>
              <w:bottom w:val="single" w:sz="4" w:space="0" w:color="auto"/>
              <w:right w:val="single" w:sz="4" w:space="0" w:color="auto"/>
            </w:tcBorders>
            <w:shd w:val="clear" w:color="auto" w:fill="auto"/>
            <w:noWrap/>
            <w:vAlign w:val="bottom"/>
            <w:hideMark/>
          </w:tcPr>
          <w:p w14:paraId="470431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5-Methylpicolinaldehyde]</w:t>
            </w:r>
          </w:p>
        </w:tc>
      </w:tr>
      <w:tr w:rsidR="004E1503" w:rsidRPr="004E1503" w14:paraId="3AF724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8559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204</w:t>
            </w:r>
          </w:p>
        </w:tc>
        <w:tc>
          <w:tcPr>
            <w:tcW w:w="8680" w:type="dxa"/>
            <w:tcBorders>
              <w:top w:val="nil"/>
              <w:left w:val="nil"/>
              <w:bottom w:val="single" w:sz="4" w:space="0" w:color="auto"/>
              <w:right w:val="single" w:sz="4" w:space="0" w:color="auto"/>
            </w:tcBorders>
            <w:shd w:val="clear" w:color="auto" w:fill="auto"/>
            <w:noWrap/>
            <w:vAlign w:val="bottom"/>
            <w:hideMark/>
          </w:tcPr>
          <w:p w14:paraId="68C7258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1-Methyl-2-imidazolecarboxaldehyde]</w:t>
            </w:r>
          </w:p>
        </w:tc>
      </w:tr>
      <w:tr w:rsidR="004E1503" w:rsidRPr="004E1503" w14:paraId="1C8B62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4AA8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205</w:t>
            </w:r>
          </w:p>
        </w:tc>
        <w:tc>
          <w:tcPr>
            <w:tcW w:w="8680" w:type="dxa"/>
            <w:tcBorders>
              <w:top w:val="nil"/>
              <w:left w:val="nil"/>
              <w:bottom w:val="single" w:sz="4" w:space="0" w:color="auto"/>
              <w:right w:val="single" w:sz="4" w:space="0" w:color="auto"/>
            </w:tcBorders>
            <w:shd w:val="clear" w:color="auto" w:fill="auto"/>
            <w:noWrap/>
            <w:vAlign w:val="bottom"/>
            <w:hideMark/>
          </w:tcPr>
          <w:p w14:paraId="692A73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[2,2'-Oxydiethanamine, Silver tetrafluoroborate, 4-Formyl-2-methylthiazole]</w:t>
            </w:r>
          </w:p>
        </w:tc>
      </w:tr>
      <w:tr w:rsidR="004E1503" w:rsidRPr="004E1503" w14:paraId="1823F3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443B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206</w:t>
            </w:r>
          </w:p>
        </w:tc>
        <w:tc>
          <w:tcPr>
            <w:tcW w:w="8680" w:type="dxa"/>
            <w:tcBorders>
              <w:top w:val="nil"/>
              <w:left w:val="nil"/>
              <w:bottom w:val="single" w:sz="4" w:space="0" w:color="auto"/>
              <w:right w:val="single" w:sz="4" w:space="0" w:color="auto"/>
            </w:tcBorders>
            <w:shd w:val="clear" w:color="auto" w:fill="auto"/>
            <w:noWrap/>
            <w:vAlign w:val="bottom"/>
            <w:hideMark/>
          </w:tcPr>
          <w:p w14:paraId="16BE287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63F3BB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337A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207</w:t>
            </w:r>
          </w:p>
        </w:tc>
        <w:tc>
          <w:tcPr>
            <w:tcW w:w="8680" w:type="dxa"/>
            <w:tcBorders>
              <w:top w:val="nil"/>
              <w:left w:val="nil"/>
              <w:bottom w:val="single" w:sz="4" w:space="0" w:color="auto"/>
              <w:right w:val="single" w:sz="4" w:space="0" w:color="auto"/>
            </w:tcBorders>
            <w:shd w:val="clear" w:color="auto" w:fill="auto"/>
            <w:noWrap/>
            <w:vAlign w:val="bottom"/>
            <w:hideMark/>
          </w:tcPr>
          <w:p w14:paraId="6FF34D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3A5CE0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7C22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208</w:t>
            </w:r>
          </w:p>
        </w:tc>
        <w:tc>
          <w:tcPr>
            <w:tcW w:w="8680" w:type="dxa"/>
            <w:tcBorders>
              <w:top w:val="nil"/>
              <w:left w:val="nil"/>
              <w:bottom w:val="single" w:sz="4" w:space="0" w:color="auto"/>
              <w:right w:val="single" w:sz="4" w:space="0" w:color="auto"/>
            </w:tcBorders>
            <w:shd w:val="clear" w:color="auto" w:fill="auto"/>
            <w:noWrap/>
            <w:vAlign w:val="bottom"/>
            <w:hideMark/>
          </w:tcPr>
          <w:p w14:paraId="6D4CE7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216AA9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1C55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209</w:t>
            </w:r>
          </w:p>
        </w:tc>
        <w:tc>
          <w:tcPr>
            <w:tcW w:w="8680" w:type="dxa"/>
            <w:tcBorders>
              <w:top w:val="nil"/>
              <w:left w:val="nil"/>
              <w:bottom w:val="single" w:sz="4" w:space="0" w:color="auto"/>
              <w:right w:val="single" w:sz="4" w:space="0" w:color="auto"/>
            </w:tcBorders>
            <w:shd w:val="clear" w:color="auto" w:fill="auto"/>
            <w:noWrap/>
            <w:vAlign w:val="bottom"/>
            <w:hideMark/>
          </w:tcPr>
          <w:p w14:paraId="12033D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615446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F3752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210</w:t>
            </w:r>
          </w:p>
        </w:tc>
        <w:tc>
          <w:tcPr>
            <w:tcW w:w="8680" w:type="dxa"/>
            <w:tcBorders>
              <w:top w:val="nil"/>
              <w:left w:val="nil"/>
              <w:bottom w:val="single" w:sz="4" w:space="0" w:color="auto"/>
              <w:right w:val="single" w:sz="4" w:space="0" w:color="auto"/>
            </w:tcBorders>
            <w:shd w:val="clear" w:color="auto" w:fill="auto"/>
            <w:noWrap/>
            <w:vAlign w:val="bottom"/>
            <w:hideMark/>
          </w:tcPr>
          <w:p w14:paraId="7DE1FA8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740B6D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131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211</w:t>
            </w:r>
          </w:p>
        </w:tc>
        <w:tc>
          <w:tcPr>
            <w:tcW w:w="8680" w:type="dxa"/>
            <w:tcBorders>
              <w:top w:val="nil"/>
              <w:left w:val="nil"/>
              <w:bottom w:val="single" w:sz="4" w:space="0" w:color="auto"/>
              <w:right w:val="single" w:sz="4" w:space="0" w:color="auto"/>
            </w:tcBorders>
            <w:shd w:val="clear" w:color="auto" w:fill="auto"/>
            <w:noWrap/>
            <w:vAlign w:val="bottom"/>
            <w:hideMark/>
          </w:tcPr>
          <w:p w14:paraId="6F5391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2EF294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B56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212</w:t>
            </w:r>
          </w:p>
        </w:tc>
        <w:tc>
          <w:tcPr>
            <w:tcW w:w="8680" w:type="dxa"/>
            <w:tcBorders>
              <w:top w:val="nil"/>
              <w:left w:val="nil"/>
              <w:bottom w:val="single" w:sz="4" w:space="0" w:color="auto"/>
              <w:right w:val="single" w:sz="4" w:space="0" w:color="auto"/>
            </w:tcBorders>
            <w:shd w:val="clear" w:color="auto" w:fill="auto"/>
            <w:noWrap/>
            <w:vAlign w:val="bottom"/>
            <w:hideMark/>
          </w:tcPr>
          <w:p w14:paraId="31D762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4,4'-Methylenedianiline]</w:t>
            </w:r>
          </w:p>
        </w:tc>
      </w:tr>
      <w:tr w:rsidR="004E1503" w:rsidRPr="004E1503" w14:paraId="3F45E0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42FD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213</w:t>
            </w:r>
          </w:p>
        </w:tc>
        <w:tc>
          <w:tcPr>
            <w:tcW w:w="8680" w:type="dxa"/>
            <w:tcBorders>
              <w:top w:val="nil"/>
              <w:left w:val="nil"/>
              <w:bottom w:val="single" w:sz="4" w:space="0" w:color="auto"/>
              <w:right w:val="single" w:sz="4" w:space="0" w:color="auto"/>
            </w:tcBorders>
            <w:shd w:val="clear" w:color="auto" w:fill="auto"/>
            <w:noWrap/>
            <w:vAlign w:val="bottom"/>
            <w:hideMark/>
          </w:tcPr>
          <w:p w14:paraId="4410457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8B2F4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CE6B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214</w:t>
            </w:r>
          </w:p>
        </w:tc>
        <w:tc>
          <w:tcPr>
            <w:tcW w:w="8680" w:type="dxa"/>
            <w:tcBorders>
              <w:top w:val="nil"/>
              <w:left w:val="nil"/>
              <w:bottom w:val="single" w:sz="4" w:space="0" w:color="auto"/>
              <w:right w:val="single" w:sz="4" w:space="0" w:color="auto"/>
            </w:tcBorders>
            <w:shd w:val="clear" w:color="auto" w:fill="auto"/>
            <w:noWrap/>
            <w:vAlign w:val="bottom"/>
            <w:hideMark/>
          </w:tcPr>
          <w:p w14:paraId="680667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6-Methylpyridine-2-carboxaldehyde, 4,4'-Oxydianiline]</w:t>
            </w:r>
          </w:p>
        </w:tc>
      </w:tr>
      <w:tr w:rsidR="004E1503" w:rsidRPr="004E1503" w14:paraId="48100D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462BF6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215</w:t>
            </w:r>
          </w:p>
        </w:tc>
        <w:tc>
          <w:tcPr>
            <w:tcW w:w="8680" w:type="dxa"/>
            <w:tcBorders>
              <w:top w:val="nil"/>
              <w:left w:val="nil"/>
              <w:bottom w:val="single" w:sz="4" w:space="0" w:color="auto"/>
              <w:right w:val="single" w:sz="4" w:space="0" w:color="auto"/>
            </w:tcBorders>
            <w:shd w:val="clear" w:color="auto" w:fill="auto"/>
            <w:noWrap/>
            <w:vAlign w:val="bottom"/>
            <w:hideMark/>
          </w:tcPr>
          <w:p w14:paraId="3B5507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4,4'-Methylenedianiline]</w:t>
            </w:r>
          </w:p>
        </w:tc>
      </w:tr>
      <w:tr w:rsidR="004E1503" w:rsidRPr="004E1503" w14:paraId="79DB598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25B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216</w:t>
            </w:r>
          </w:p>
        </w:tc>
        <w:tc>
          <w:tcPr>
            <w:tcW w:w="8680" w:type="dxa"/>
            <w:tcBorders>
              <w:top w:val="nil"/>
              <w:left w:val="nil"/>
              <w:bottom w:val="single" w:sz="4" w:space="0" w:color="auto"/>
              <w:right w:val="single" w:sz="4" w:space="0" w:color="auto"/>
            </w:tcBorders>
            <w:shd w:val="clear" w:color="auto" w:fill="auto"/>
            <w:noWrap/>
            <w:vAlign w:val="bottom"/>
            <w:hideMark/>
          </w:tcPr>
          <w:p w14:paraId="2E9A8B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288F7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0671B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217</w:t>
            </w:r>
          </w:p>
        </w:tc>
        <w:tc>
          <w:tcPr>
            <w:tcW w:w="8680" w:type="dxa"/>
            <w:tcBorders>
              <w:top w:val="nil"/>
              <w:left w:val="nil"/>
              <w:bottom w:val="single" w:sz="4" w:space="0" w:color="auto"/>
              <w:right w:val="single" w:sz="4" w:space="0" w:color="auto"/>
            </w:tcBorders>
            <w:shd w:val="clear" w:color="auto" w:fill="auto"/>
            <w:noWrap/>
            <w:vAlign w:val="bottom"/>
            <w:hideMark/>
          </w:tcPr>
          <w:p w14:paraId="6546A7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6-Methoxypyridine-2-carbaldehyde, 4,4'-Oxydianiline]</w:t>
            </w:r>
          </w:p>
        </w:tc>
      </w:tr>
      <w:tr w:rsidR="004E1503" w:rsidRPr="004E1503" w14:paraId="6AE7B4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9BA22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218</w:t>
            </w:r>
          </w:p>
        </w:tc>
        <w:tc>
          <w:tcPr>
            <w:tcW w:w="8680" w:type="dxa"/>
            <w:tcBorders>
              <w:top w:val="nil"/>
              <w:left w:val="nil"/>
              <w:bottom w:val="single" w:sz="4" w:space="0" w:color="auto"/>
              <w:right w:val="single" w:sz="4" w:space="0" w:color="auto"/>
            </w:tcBorders>
            <w:shd w:val="clear" w:color="auto" w:fill="auto"/>
            <w:noWrap/>
            <w:vAlign w:val="bottom"/>
            <w:hideMark/>
          </w:tcPr>
          <w:p w14:paraId="5CA96DD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6-Methylpyridine-2-carboxaldehyde]</w:t>
            </w:r>
          </w:p>
        </w:tc>
      </w:tr>
      <w:tr w:rsidR="004E1503" w:rsidRPr="004E1503" w14:paraId="512DEC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08A6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219</w:t>
            </w:r>
          </w:p>
        </w:tc>
        <w:tc>
          <w:tcPr>
            <w:tcW w:w="8680" w:type="dxa"/>
            <w:tcBorders>
              <w:top w:val="nil"/>
              <w:left w:val="nil"/>
              <w:bottom w:val="single" w:sz="4" w:space="0" w:color="auto"/>
              <w:right w:val="single" w:sz="4" w:space="0" w:color="auto"/>
            </w:tcBorders>
            <w:shd w:val="clear" w:color="auto" w:fill="auto"/>
            <w:noWrap/>
            <w:vAlign w:val="bottom"/>
            <w:hideMark/>
          </w:tcPr>
          <w:p w14:paraId="24F7CAD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0B2705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D12C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220</w:t>
            </w:r>
          </w:p>
        </w:tc>
        <w:tc>
          <w:tcPr>
            <w:tcW w:w="8680" w:type="dxa"/>
            <w:tcBorders>
              <w:top w:val="nil"/>
              <w:left w:val="nil"/>
              <w:bottom w:val="single" w:sz="4" w:space="0" w:color="auto"/>
              <w:right w:val="single" w:sz="4" w:space="0" w:color="auto"/>
            </w:tcBorders>
            <w:shd w:val="clear" w:color="auto" w:fill="auto"/>
            <w:noWrap/>
            <w:vAlign w:val="bottom"/>
            <w:hideMark/>
          </w:tcPr>
          <w:p w14:paraId="18AEF6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Naphthalene-1,8-diamine, 6-Methoxypyridine-2-carbaldehyde]</w:t>
            </w:r>
          </w:p>
        </w:tc>
      </w:tr>
      <w:tr w:rsidR="004E1503" w:rsidRPr="004E1503" w14:paraId="3B7433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FE47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221</w:t>
            </w:r>
          </w:p>
        </w:tc>
        <w:tc>
          <w:tcPr>
            <w:tcW w:w="8680" w:type="dxa"/>
            <w:tcBorders>
              <w:top w:val="nil"/>
              <w:left w:val="nil"/>
              <w:bottom w:val="single" w:sz="4" w:space="0" w:color="auto"/>
              <w:right w:val="single" w:sz="4" w:space="0" w:color="auto"/>
            </w:tcBorders>
            <w:shd w:val="clear" w:color="auto" w:fill="auto"/>
            <w:noWrap/>
            <w:vAlign w:val="bottom"/>
            <w:hideMark/>
          </w:tcPr>
          <w:p w14:paraId="200002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3D1A821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DBBD8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222</w:t>
            </w:r>
          </w:p>
        </w:tc>
        <w:tc>
          <w:tcPr>
            <w:tcW w:w="8680" w:type="dxa"/>
            <w:tcBorders>
              <w:top w:val="nil"/>
              <w:left w:val="nil"/>
              <w:bottom w:val="single" w:sz="4" w:space="0" w:color="auto"/>
              <w:right w:val="single" w:sz="4" w:space="0" w:color="auto"/>
            </w:tcBorders>
            <w:shd w:val="clear" w:color="auto" w:fill="auto"/>
            <w:noWrap/>
            <w:vAlign w:val="bottom"/>
            <w:hideMark/>
          </w:tcPr>
          <w:p w14:paraId="5003CE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4,4'-Methylenedianiline]</w:t>
            </w:r>
          </w:p>
        </w:tc>
      </w:tr>
      <w:tr w:rsidR="004E1503" w:rsidRPr="004E1503" w14:paraId="2C79D9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FDFF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223</w:t>
            </w:r>
          </w:p>
        </w:tc>
        <w:tc>
          <w:tcPr>
            <w:tcW w:w="8680" w:type="dxa"/>
            <w:tcBorders>
              <w:top w:val="nil"/>
              <w:left w:val="nil"/>
              <w:bottom w:val="single" w:sz="4" w:space="0" w:color="auto"/>
              <w:right w:val="single" w:sz="4" w:space="0" w:color="auto"/>
            </w:tcBorders>
            <w:shd w:val="clear" w:color="auto" w:fill="auto"/>
            <w:noWrap/>
            <w:vAlign w:val="bottom"/>
            <w:hideMark/>
          </w:tcPr>
          <w:p w14:paraId="77344CF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7B9FF3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9BE20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224</w:t>
            </w:r>
          </w:p>
        </w:tc>
        <w:tc>
          <w:tcPr>
            <w:tcW w:w="8680" w:type="dxa"/>
            <w:tcBorders>
              <w:top w:val="nil"/>
              <w:left w:val="nil"/>
              <w:bottom w:val="single" w:sz="4" w:space="0" w:color="auto"/>
              <w:right w:val="single" w:sz="4" w:space="0" w:color="auto"/>
            </w:tcBorders>
            <w:shd w:val="clear" w:color="auto" w:fill="auto"/>
            <w:noWrap/>
            <w:vAlign w:val="bottom"/>
            <w:hideMark/>
          </w:tcPr>
          <w:p w14:paraId="4C3BA8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4,4'-Oxydianiline]</w:t>
            </w:r>
          </w:p>
        </w:tc>
      </w:tr>
      <w:tr w:rsidR="004E1503" w:rsidRPr="004E1503" w14:paraId="1A260D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7FFC9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225</w:t>
            </w:r>
          </w:p>
        </w:tc>
        <w:tc>
          <w:tcPr>
            <w:tcW w:w="8680" w:type="dxa"/>
            <w:tcBorders>
              <w:top w:val="nil"/>
              <w:left w:val="nil"/>
              <w:bottom w:val="single" w:sz="4" w:space="0" w:color="auto"/>
              <w:right w:val="single" w:sz="4" w:space="0" w:color="auto"/>
            </w:tcBorders>
            <w:shd w:val="clear" w:color="auto" w:fill="auto"/>
            <w:noWrap/>
            <w:vAlign w:val="bottom"/>
            <w:hideMark/>
          </w:tcPr>
          <w:p w14:paraId="3A0984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Naphthalene-1,8-diamine]</w:t>
            </w:r>
          </w:p>
        </w:tc>
      </w:tr>
      <w:tr w:rsidR="004E1503" w:rsidRPr="004E1503" w14:paraId="5D3D8D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DB7E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226</w:t>
            </w:r>
          </w:p>
        </w:tc>
        <w:tc>
          <w:tcPr>
            <w:tcW w:w="8680" w:type="dxa"/>
            <w:tcBorders>
              <w:top w:val="nil"/>
              <w:left w:val="nil"/>
              <w:bottom w:val="single" w:sz="4" w:space="0" w:color="auto"/>
              <w:right w:val="single" w:sz="4" w:space="0" w:color="auto"/>
            </w:tcBorders>
            <w:shd w:val="clear" w:color="auto" w:fill="auto"/>
            <w:noWrap/>
            <w:vAlign w:val="bottom"/>
            <w:hideMark/>
          </w:tcPr>
          <w:p w14:paraId="3F9F4C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14851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C1E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227</w:t>
            </w:r>
          </w:p>
        </w:tc>
        <w:tc>
          <w:tcPr>
            <w:tcW w:w="8680" w:type="dxa"/>
            <w:tcBorders>
              <w:top w:val="nil"/>
              <w:left w:val="nil"/>
              <w:bottom w:val="single" w:sz="4" w:space="0" w:color="auto"/>
              <w:right w:val="single" w:sz="4" w:space="0" w:color="auto"/>
            </w:tcBorders>
            <w:shd w:val="clear" w:color="auto" w:fill="auto"/>
            <w:noWrap/>
            <w:vAlign w:val="bottom"/>
            <w:hideMark/>
          </w:tcPr>
          <w:p w14:paraId="3DAE42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75CA09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77422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228</w:t>
            </w:r>
          </w:p>
        </w:tc>
        <w:tc>
          <w:tcPr>
            <w:tcW w:w="8680" w:type="dxa"/>
            <w:tcBorders>
              <w:top w:val="nil"/>
              <w:left w:val="nil"/>
              <w:bottom w:val="single" w:sz="4" w:space="0" w:color="auto"/>
              <w:right w:val="single" w:sz="4" w:space="0" w:color="auto"/>
            </w:tcBorders>
            <w:shd w:val="clear" w:color="auto" w:fill="auto"/>
            <w:noWrap/>
            <w:vAlign w:val="bottom"/>
            <w:hideMark/>
          </w:tcPr>
          <w:p w14:paraId="30317E6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61B632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CE2D0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229</w:t>
            </w:r>
          </w:p>
        </w:tc>
        <w:tc>
          <w:tcPr>
            <w:tcW w:w="8680" w:type="dxa"/>
            <w:tcBorders>
              <w:top w:val="nil"/>
              <w:left w:val="nil"/>
              <w:bottom w:val="single" w:sz="4" w:space="0" w:color="auto"/>
              <w:right w:val="single" w:sz="4" w:space="0" w:color="auto"/>
            </w:tcBorders>
            <w:shd w:val="clear" w:color="auto" w:fill="auto"/>
            <w:noWrap/>
            <w:vAlign w:val="bottom"/>
            <w:hideMark/>
          </w:tcPr>
          <w:p w14:paraId="1AA25C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64CD89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C080D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230</w:t>
            </w:r>
          </w:p>
        </w:tc>
        <w:tc>
          <w:tcPr>
            <w:tcW w:w="8680" w:type="dxa"/>
            <w:tcBorders>
              <w:top w:val="nil"/>
              <w:left w:val="nil"/>
              <w:bottom w:val="single" w:sz="4" w:space="0" w:color="auto"/>
              <w:right w:val="single" w:sz="4" w:space="0" w:color="auto"/>
            </w:tcBorders>
            <w:shd w:val="clear" w:color="auto" w:fill="auto"/>
            <w:noWrap/>
            <w:vAlign w:val="bottom"/>
            <w:hideMark/>
          </w:tcPr>
          <w:p w14:paraId="651B56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4,4'-Methylenedianiline]</w:t>
            </w:r>
          </w:p>
        </w:tc>
      </w:tr>
      <w:tr w:rsidR="004E1503" w:rsidRPr="004E1503" w14:paraId="155200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1CF6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231</w:t>
            </w:r>
          </w:p>
        </w:tc>
        <w:tc>
          <w:tcPr>
            <w:tcW w:w="8680" w:type="dxa"/>
            <w:tcBorders>
              <w:top w:val="nil"/>
              <w:left w:val="nil"/>
              <w:bottom w:val="single" w:sz="4" w:space="0" w:color="auto"/>
              <w:right w:val="single" w:sz="4" w:space="0" w:color="auto"/>
            </w:tcBorders>
            <w:shd w:val="clear" w:color="auto" w:fill="auto"/>
            <w:noWrap/>
            <w:vAlign w:val="bottom"/>
            <w:hideMark/>
          </w:tcPr>
          <w:p w14:paraId="3E3514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88ED26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FA03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232</w:t>
            </w:r>
          </w:p>
        </w:tc>
        <w:tc>
          <w:tcPr>
            <w:tcW w:w="8680" w:type="dxa"/>
            <w:tcBorders>
              <w:top w:val="nil"/>
              <w:left w:val="nil"/>
              <w:bottom w:val="single" w:sz="4" w:space="0" w:color="auto"/>
              <w:right w:val="single" w:sz="4" w:space="0" w:color="auto"/>
            </w:tcBorders>
            <w:shd w:val="clear" w:color="auto" w:fill="auto"/>
            <w:noWrap/>
            <w:vAlign w:val="bottom"/>
            <w:hideMark/>
          </w:tcPr>
          <w:p w14:paraId="63622E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4,4'-Oxydianiline]</w:t>
            </w:r>
          </w:p>
        </w:tc>
      </w:tr>
      <w:tr w:rsidR="004E1503" w:rsidRPr="004E1503" w14:paraId="69B5753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2A1C5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233</w:t>
            </w:r>
          </w:p>
        </w:tc>
        <w:tc>
          <w:tcPr>
            <w:tcW w:w="8680" w:type="dxa"/>
            <w:tcBorders>
              <w:top w:val="nil"/>
              <w:left w:val="nil"/>
              <w:bottom w:val="single" w:sz="4" w:space="0" w:color="auto"/>
              <w:right w:val="single" w:sz="4" w:space="0" w:color="auto"/>
            </w:tcBorders>
            <w:shd w:val="clear" w:color="auto" w:fill="auto"/>
            <w:noWrap/>
            <w:vAlign w:val="bottom"/>
            <w:hideMark/>
          </w:tcPr>
          <w:p w14:paraId="2C8E49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31D5FC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5E7A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234</w:t>
            </w:r>
          </w:p>
        </w:tc>
        <w:tc>
          <w:tcPr>
            <w:tcW w:w="8680" w:type="dxa"/>
            <w:tcBorders>
              <w:top w:val="nil"/>
              <w:left w:val="nil"/>
              <w:bottom w:val="single" w:sz="4" w:space="0" w:color="auto"/>
              <w:right w:val="single" w:sz="4" w:space="0" w:color="auto"/>
            </w:tcBorders>
            <w:shd w:val="clear" w:color="auto" w:fill="auto"/>
            <w:noWrap/>
            <w:vAlign w:val="bottom"/>
            <w:hideMark/>
          </w:tcPr>
          <w:p w14:paraId="507EF6F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Naphthalene-1,8-diamine]</w:t>
            </w:r>
          </w:p>
        </w:tc>
      </w:tr>
      <w:tr w:rsidR="004E1503" w:rsidRPr="004E1503" w14:paraId="071E7FD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47D4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235</w:t>
            </w:r>
          </w:p>
        </w:tc>
        <w:tc>
          <w:tcPr>
            <w:tcW w:w="8680" w:type="dxa"/>
            <w:tcBorders>
              <w:top w:val="nil"/>
              <w:left w:val="nil"/>
              <w:bottom w:val="single" w:sz="4" w:space="0" w:color="auto"/>
              <w:right w:val="single" w:sz="4" w:space="0" w:color="auto"/>
            </w:tcBorders>
            <w:shd w:val="clear" w:color="auto" w:fill="auto"/>
            <w:noWrap/>
            <w:vAlign w:val="bottom"/>
            <w:hideMark/>
          </w:tcPr>
          <w:p w14:paraId="53B2A2D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900579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1BB5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236</w:t>
            </w:r>
          </w:p>
        </w:tc>
        <w:tc>
          <w:tcPr>
            <w:tcW w:w="8680" w:type="dxa"/>
            <w:tcBorders>
              <w:top w:val="nil"/>
              <w:left w:val="nil"/>
              <w:bottom w:val="single" w:sz="4" w:space="0" w:color="auto"/>
              <w:right w:val="single" w:sz="4" w:space="0" w:color="auto"/>
            </w:tcBorders>
            <w:shd w:val="clear" w:color="auto" w:fill="auto"/>
            <w:noWrap/>
            <w:vAlign w:val="bottom"/>
            <w:hideMark/>
          </w:tcPr>
          <w:p w14:paraId="1A06FC0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2C2F63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2CFF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237</w:t>
            </w:r>
          </w:p>
        </w:tc>
        <w:tc>
          <w:tcPr>
            <w:tcW w:w="8680" w:type="dxa"/>
            <w:tcBorders>
              <w:top w:val="nil"/>
              <w:left w:val="nil"/>
              <w:bottom w:val="single" w:sz="4" w:space="0" w:color="auto"/>
              <w:right w:val="single" w:sz="4" w:space="0" w:color="auto"/>
            </w:tcBorders>
            <w:shd w:val="clear" w:color="auto" w:fill="auto"/>
            <w:noWrap/>
            <w:vAlign w:val="bottom"/>
            <w:hideMark/>
          </w:tcPr>
          <w:p w14:paraId="025905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6B0564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1139C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238</w:t>
            </w:r>
          </w:p>
        </w:tc>
        <w:tc>
          <w:tcPr>
            <w:tcW w:w="8680" w:type="dxa"/>
            <w:tcBorders>
              <w:top w:val="nil"/>
              <w:left w:val="nil"/>
              <w:bottom w:val="single" w:sz="4" w:space="0" w:color="auto"/>
              <w:right w:val="single" w:sz="4" w:space="0" w:color="auto"/>
            </w:tcBorders>
            <w:shd w:val="clear" w:color="auto" w:fill="auto"/>
            <w:noWrap/>
            <w:vAlign w:val="bottom"/>
            <w:hideMark/>
          </w:tcPr>
          <w:p w14:paraId="586663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2CDB6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8F115A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239</w:t>
            </w:r>
          </w:p>
        </w:tc>
        <w:tc>
          <w:tcPr>
            <w:tcW w:w="8680" w:type="dxa"/>
            <w:tcBorders>
              <w:top w:val="nil"/>
              <w:left w:val="nil"/>
              <w:bottom w:val="single" w:sz="4" w:space="0" w:color="auto"/>
              <w:right w:val="single" w:sz="4" w:space="0" w:color="auto"/>
            </w:tcBorders>
            <w:shd w:val="clear" w:color="auto" w:fill="auto"/>
            <w:noWrap/>
            <w:vAlign w:val="bottom"/>
            <w:hideMark/>
          </w:tcPr>
          <w:p w14:paraId="63D87A0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4A9D4D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EBD8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240</w:t>
            </w:r>
          </w:p>
        </w:tc>
        <w:tc>
          <w:tcPr>
            <w:tcW w:w="8680" w:type="dxa"/>
            <w:tcBorders>
              <w:top w:val="nil"/>
              <w:left w:val="nil"/>
              <w:bottom w:val="single" w:sz="4" w:space="0" w:color="auto"/>
              <w:right w:val="single" w:sz="4" w:space="0" w:color="auto"/>
            </w:tcBorders>
            <w:shd w:val="clear" w:color="auto" w:fill="auto"/>
            <w:noWrap/>
            <w:vAlign w:val="bottom"/>
            <w:hideMark/>
          </w:tcPr>
          <w:p w14:paraId="7AEBFE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4,4'-Methylenedianiline]</w:t>
            </w:r>
          </w:p>
        </w:tc>
      </w:tr>
      <w:tr w:rsidR="004E1503" w:rsidRPr="004E1503" w14:paraId="6C9B60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C3A8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241</w:t>
            </w:r>
          </w:p>
        </w:tc>
        <w:tc>
          <w:tcPr>
            <w:tcW w:w="8680" w:type="dxa"/>
            <w:tcBorders>
              <w:top w:val="nil"/>
              <w:left w:val="nil"/>
              <w:bottom w:val="single" w:sz="4" w:space="0" w:color="auto"/>
              <w:right w:val="single" w:sz="4" w:space="0" w:color="auto"/>
            </w:tcBorders>
            <w:shd w:val="clear" w:color="auto" w:fill="auto"/>
            <w:noWrap/>
            <w:vAlign w:val="bottom"/>
            <w:hideMark/>
          </w:tcPr>
          <w:p w14:paraId="6016FA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12EFF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DD0A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242</w:t>
            </w:r>
          </w:p>
        </w:tc>
        <w:tc>
          <w:tcPr>
            <w:tcW w:w="8680" w:type="dxa"/>
            <w:tcBorders>
              <w:top w:val="nil"/>
              <w:left w:val="nil"/>
              <w:bottom w:val="single" w:sz="4" w:space="0" w:color="auto"/>
              <w:right w:val="single" w:sz="4" w:space="0" w:color="auto"/>
            </w:tcBorders>
            <w:shd w:val="clear" w:color="auto" w:fill="auto"/>
            <w:noWrap/>
            <w:vAlign w:val="bottom"/>
            <w:hideMark/>
          </w:tcPr>
          <w:p w14:paraId="7DD8CC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4,4'-Oxydianiline]</w:t>
            </w:r>
          </w:p>
        </w:tc>
      </w:tr>
      <w:tr w:rsidR="004E1503" w:rsidRPr="004E1503" w14:paraId="7898DD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172D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243</w:t>
            </w:r>
          </w:p>
        </w:tc>
        <w:tc>
          <w:tcPr>
            <w:tcW w:w="8680" w:type="dxa"/>
            <w:tcBorders>
              <w:top w:val="nil"/>
              <w:left w:val="nil"/>
              <w:bottom w:val="single" w:sz="4" w:space="0" w:color="auto"/>
              <w:right w:val="single" w:sz="4" w:space="0" w:color="auto"/>
            </w:tcBorders>
            <w:shd w:val="clear" w:color="auto" w:fill="auto"/>
            <w:noWrap/>
            <w:vAlign w:val="bottom"/>
            <w:hideMark/>
          </w:tcPr>
          <w:p w14:paraId="2B3057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Naphthalene-1,8-diamine]</w:t>
            </w:r>
          </w:p>
        </w:tc>
      </w:tr>
      <w:tr w:rsidR="004E1503" w:rsidRPr="004E1503" w14:paraId="6A7078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75E0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244</w:t>
            </w:r>
          </w:p>
        </w:tc>
        <w:tc>
          <w:tcPr>
            <w:tcW w:w="8680" w:type="dxa"/>
            <w:tcBorders>
              <w:top w:val="nil"/>
              <w:left w:val="nil"/>
              <w:bottom w:val="single" w:sz="4" w:space="0" w:color="auto"/>
              <w:right w:val="single" w:sz="4" w:space="0" w:color="auto"/>
            </w:tcBorders>
            <w:shd w:val="clear" w:color="auto" w:fill="auto"/>
            <w:noWrap/>
            <w:vAlign w:val="bottom"/>
            <w:hideMark/>
          </w:tcPr>
          <w:p w14:paraId="143C5A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B84BAA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C2B0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245</w:t>
            </w:r>
          </w:p>
        </w:tc>
        <w:tc>
          <w:tcPr>
            <w:tcW w:w="8680" w:type="dxa"/>
            <w:tcBorders>
              <w:top w:val="nil"/>
              <w:left w:val="nil"/>
              <w:bottom w:val="single" w:sz="4" w:space="0" w:color="auto"/>
              <w:right w:val="single" w:sz="4" w:space="0" w:color="auto"/>
            </w:tcBorders>
            <w:shd w:val="clear" w:color="auto" w:fill="auto"/>
            <w:noWrap/>
            <w:vAlign w:val="bottom"/>
            <w:hideMark/>
          </w:tcPr>
          <w:p w14:paraId="02F9281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F2398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FA46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246</w:t>
            </w:r>
          </w:p>
        </w:tc>
        <w:tc>
          <w:tcPr>
            <w:tcW w:w="8680" w:type="dxa"/>
            <w:tcBorders>
              <w:top w:val="nil"/>
              <w:left w:val="nil"/>
              <w:bottom w:val="single" w:sz="4" w:space="0" w:color="auto"/>
              <w:right w:val="single" w:sz="4" w:space="0" w:color="auto"/>
            </w:tcBorders>
            <w:shd w:val="clear" w:color="auto" w:fill="auto"/>
            <w:noWrap/>
            <w:vAlign w:val="bottom"/>
            <w:hideMark/>
          </w:tcPr>
          <w:p w14:paraId="255D80D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[Silver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64C82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A170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247</w:t>
            </w:r>
          </w:p>
        </w:tc>
        <w:tc>
          <w:tcPr>
            <w:tcW w:w="8680" w:type="dxa"/>
            <w:tcBorders>
              <w:top w:val="nil"/>
              <w:left w:val="nil"/>
              <w:bottom w:val="single" w:sz="4" w:space="0" w:color="auto"/>
              <w:right w:val="single" w:sz="4" w:space="0" w:color="auto"/>
            </w:tcBorders>
            <w:shd w:val="clear" w:color="auto" w:fill="auto"/>
            <w:noWrap/>
            <w:vAlign w:val="bottom"/>
            <w:hideMark/>
          </w:tcPr>
          <w:p w14:paraId="437839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4,4'-Methylenedianiline]</w:t>
            </w:r>
          </w:p>
        </w:tc>
      </w:tr>
      <w:tr w:rsidR="004E1503" w:rsidRPr="004E1503" w14:paraId="79F4C6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3807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248</w:t>
            </w:r>
          </w:p>
        </w:tc>
        <w:tc>
          <w:tcPr>
            <w:tcW w:w="8680" w:type="dxa"/>
            <w:tcBorders>
              <w:top w:val="nil"/>
              <w:left w:val="nil"/>
              <w:bottom w:val="single" w:sz="4" w:space="0" w:color="auto"/>
              <w:right w:val="single" w:sz="4" w:space="0" w:color="auto"/>
            </w:tcBorders>
            <w:shd w:val="clear" w:color="auto" w:fill="auto"/>
            <w:noWrap/>
            <w:vAlign w:val="bottom"/>
            <w:hideMark/>
          </w:tcPr>
          <w:p w14:paraId="307B01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71800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B1DE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249</w:t>
            </w:r>
          </w:p>
        </w:tc>
        <w:tc>
          <w:tcPr>
            <w:tcW w:w="8680" w:type="dxa"/>
            <w:tcBorders>
              <w:top w:val="nil"/>
              <w:left w:val="nil"/>
              <w:bottom w:val="single" w:sz="4" w:space="0" w:color="auto"/>
              <w:right w:val="single" w:sz="4" w:space="0" w:color="auto"/>
            </w:tcBorders>
            <w:shd w:val="clear" w:color="auto" w:fill="auto"/>
            <w:noWrap/>
            <w:vAlign w:val="bottom"/>
            <w:hideMark/>
          </w:tcPr>
          <w:p w14:paraId="143818B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 4,4'-Oxydianiline]</w:t>
            </w:r>
          </w:p>
        </w:tc>
      </w:tr>
      <w:tr w:rsidR="004E1503" w:rsidRPr="004E1503" w14:paraId="271105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EAB6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250</w:t>
            </w:r>
          </w:p>
        </w:tc>
        <w:tc>
          <w:tcPr>
            <w:tcW w:w="8680" w:type="dxa"/>
            <w:tcBorders>
              <w:top w:val="nil"/>
              <w:left w:val="nil"/>
              <w:bottom w:val="single" w:sz="4" w:space="0" w:color="auto"/>
              <w:right w:val="single" w:sz="4" w:space="0" w:color="auto"/>
            </w:tcBorders>
            <w:shd w:val="clear" w:color="auto" w:fill="auto"/>
            <w:noWrap/>
            <w:vAlign w:val="bottom"/>
            <w:hideMark/>
          </w:tcPr>
          <w:p w14:paraId="0D7044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4,4'-Methylenedianiline]</w:t>
            </w:r>
          </w:p>
        </w:tc>
      </w:tr>
      <w:tr w:rsidR="004E1503" w:rsidRPr="004E1503" w14:paraId="5B72B4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28B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251</w:t>
            </w:r>
          </w:p>
        </w:tc>
        <w:tc>
          <w:tcPr>
            <w:tcW w:w="8680" w:type="dxa"/>
            <w:tcBorders>
              <w:top w:val="nil"/>
              <w:left w:val="nil"/>
              <w:bottom w:val="single" w:sz="4" w:space="0" w:color="auto"/>
              <w:right w:val="single" w:sz="4" w:space="0" w:color="auto"/>
            </w:tcBorders>
            <w:shd w:val="clear" w:color="auto" w:fill="auto"/>
            <w:noWrap/>
            <w:vAlign w:val="bottom"/>
            <w:hideMark/>
          </w:tcPr>
          <w:p w14:paraId="096DFC3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1375AF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718B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252</w:t>
            </w:r>
          </w:p>
        </w:tc>
        <w:tc>
          <w:tcPr>
            <w:tcW w:w="8680" w:type="dxa"/>
            <w:tcBorders>
              <w:top w:val="nil"/>
              <w:left w:val="nil"/>
              <w:bottom w:val="single" w:sz="4" w:space="0" w:color="auto"/>
              <w:right w:val="single" w:sz="4" w:space="0" w:color="auto"/>
            </w:tcBorders>
            <w:shd w:val="clear" w:color="auto" w:fill="auto"/>
            <w:noWrap/>
            <w:vAlign w:val="bottom"/>
            <w:hideMark/>
          </w:tcPr>
          <w:p w14:paraId="50F2F3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 4,4'-Oxydianiline]</w:t>
            </w:r>
          </w:p>
        </w:tc>
      </w:tr>
      <w:tr w:rsidR="004E1503" w:rsidRPr="004E1503" w14:paraId="149B98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D4EE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253</w:t>
            </w:r>
          </w:p>
        </w:tc>
        <w:tc>
          <w:tcPr>
            <w:tcW w:w="8680" w:type="dxa"/>
            <w:tcBorders>
              <w:top w:val="nil"/>
              <w:left w:val="nil"/>
              <w:bottom w:val="single" w:sz="4" w:space="0" w:color="auto"/>
              <w:right w:val="single" w:sz="4" w:space="0" w:color="auto"/>
            </w:tcBorders>
            <w:shd w:val="clear" w:color="auto" w:fill="auto"/>
            <w:noWrap/>
            <w:vAlign w:val="bottom"/>
            <w:hideMark/>
          </w:tcPr>
          <w:p w14:paraId="17D655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 6-Methylpyridine-2-carboxaldehyde]</w:t>
            </w:r>
          </w:p>
        </w:tc>
      </w:tr>
      <w:tr w:rsidR="004E1503" w:rsidRPr="004E1503" w14:paraId="59A6CD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571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254</w:t>
            </w:r>
          </w:p>
        </w:tc>
        <w:tc>
          <w:tcPr>
            <w:tcW w:w="8680" w:type="dxa"/>
            <w:tcBorders>
              <w:top w:val="nil"/>
              <w:left w:val="nil"/>
              <w:bottom w:val="single" w:sz="4" w:space="0" w:color="auto"/>
              <w:right w:val="single" w:sz="4" w:space="0" w:color="auto"/>
            </w:tcBorders>
            <w:shd w:val="clear" w:color="auto" w:fill="auto"/>
            <w:noWrap/>
            <w:vAlign w:val="bottom"/>
            <w:hideMark/>
          </w:tcPr>
          <w:p w14:paraId="731723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03EE95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21F1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255</w:t>
            </w:r>
          </w:p>
        </w:tc>
        <w:tc>
          <w:tcPr>
            <w:tcW w:w="8680" w:type="dxa"/>
            <w:tcBorders>
              <w:top w:val="nil"/>
              <w:left w:val="nil"/>
              <w:bottom w:val="single" w:sz="4" w:space="0" w:color="auto"/>
              <w:right w:val="single" w:sz="4" w:space="0" w:color="auto"/>
            </w:tcBorders>
            <w:shd w:val="clear" w:color="auto" w:fill="auto"/>
            <w:noWrap/>
            <w:vAlign w:val="bottom"/>
            <w:hideMark/>
          </w:tcPr>
          <w:p w14:paraId="043518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 6-Methoxypyridine-2-carbaldehyde]</w:t>
            </w:r>
          </w:p>
        </w:tc>
      </w:tr>
      <w:tr w:rsidR="004E1503" w:rsidRPr="004E1503" w14:paraId="1EF63D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2F0E15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256</w:t>
            </w:r>
          </w:p>
        </w:tc>
        <w:tc>
          <w:tcPr>
            <w:tcW w:w="8680" w:type="dxa"/>
            <w:tcBorders>
              <w:top w:val="nil"/>
              <w:left w:val="nil"/>
              <w:bottom w:val="single" w:sz="4" w:space="0" w:color="auto"/>
              <w:right w:val="single" w:sz="4" w:space="0" w:color="auto"/>
            </w:tcBorders>
            <w:shd w:val="clear" w:color="auto" w:fill="auto"/>
            <w:noWrap/>
            <w:vAlign w:val="bottom"/>
            <w:hideMark/>
          </w:tcPr>
          <w:p w14:paraId="1E00C7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537FCC1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9F80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257</w:t>
            </w:r>
          </w:p>
        </w:tc>
        <w:tc>
          <w:tcPr>
            <w:tcW w:w="8680" w:type="dxa"/>
            <w:tcBorders>
              <w:top w:val="nil"/>
              <w:left w:val="nil"/>
              <w:bottom w:val="single" w:sz="4" w:space="0" w:color="auto"/>
              <w:right w:val="single" w:sz="4" w:space="0" w:color="auto"/>
            </w:tcBorders>
            <w:shd w:val="clear" w:color="auto" w:fill="auto"/>
            <w:noWrap/>
            <w:vAlign w:val="bottom"/>
            <w:hideMark/>
          </w:tcPr>
          <w:p w14:paraId="6D182C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4,4'-Methylenedianiline]</w:t>
            </w:r>
          </w:p>
        </w:tc>
      </w:tr>
      <w:tr w:rsidR="004E1503" w:rsidRPr="004E1503" w14:paraId="180241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C5B2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258</w:t>
            </w:r>
          </w:p>
        </w:tc>
        <w:tc>
          <w:tcPr>
            <w:tcW w:w="8680" w:type="dxa"/>
            <w:tcBorders>
              <w:top w:val="nil"/>
              <w:left w:val="nil"/>
              <w:bottom w:val="single" w:sz="4" w:space="0" w:color="auto"/>
              <w:right w:val="single" w:sz="4" w:space="0" w:color="auto"/>
            </w:tcBorders>
            <w:shd w:val="clear" w:color="auto" w:fill="auto"/>
            <w:noWrap/>
            <w:vAlign w:val="bottom"/>
            <w:hideMark/>
          </w:tcPr>
          <w:p w14:paraId="036A17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67A72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8D5E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259</w:t>
            </w:r>
          </w:p>
        </w:tc>
        <w:tc>
          <w:tcPr>
            <w:tcW w:w="8680" w:type="dxa"/>
            <w:tcBorders>
              <w:top w:val="nil"/>
              <w:left w:val="nil"/>
              <w:bottom w:val="single" w:sz="4" w:space="0" w:color="auto"/>
              <w:right w:val="single" w:sz="4" w:space="0" w:color="auto"/>
            </w:tcBorders>
            <w:shd w:val="clear" w:color="auto" w:fill="auto"/>
            <w:noWrap/>
            <w:vAlign w:val="bottom"/>
            <w:hideMark/>
          </w:tcPr>
          <w:p w14:paraId="2F706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4,4'-Oxydianiline]</w:t>
            </w:r>
          </w:p>
        </w:tc>
      </w:tr>
      <w:tr w:rsidR="004E1503" w:rsidRPr="004E1503" w14:paraId="72EB8A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786EF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260</w:t>
            </w:r>
          </w:p>
        </w:tc>
        <w:tc>
          <w:tcPr>
            <w:tcW w:w="8680" w:type="dxa"/>
            <w:tcBorders>
              <w:top w:val="nil"/>
              <w:left w:val="nil"/>
              <w:bottom w:val="single" w:sz="4" w:space="0" w:color="auto"/>
              <w:right w:val="single" w:sz="4" w:space="0" w:color="auto"/>
            </w:tcBorders>
            <w:shd w:val="clear" w:color="auto" w:fill="auto"/>
            <w:noWrap/>
            <w:vAlign w:val="bottom"/>
            <w:hideMark/>
          </w:tcPr>
          <w:p w14:paraId="0145EEE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Naphthalene-1,8-diamine]</w:t>
            </w:r>
          </w:p>
        </w:tc>
      </w:tr>
      <w:tr w:rsidR="004E1503" w:rsidRPr="004E1503" w14:paraId="22C384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2D6E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261</w:t>
            </w:r>
          </w:p>
        </w:tc>
        <w:tc>
          <w:tcPr>
            <w:tcW w:w="8680" w:type="dxa"/>
            <w:tcBorders>
              <w:top w:val="nil"/>
              <w:left w:val="nil"/>
              <w:bottom w:val="single" w:sz="4" w:space="0" w:color="auto"/>
              <w:right w:val="single" w:sz="4" w:space="0" w:color="auto"/>
            </w:tcBorders>
            <w:shd w:val="clear" w:color="auto" w:fill="auto"/>
            <w:noWrap/>
            <w:vAlign w:val="bottom"/>
            <w:hideMark/>
          </w:tcPr>
          <w:p w14:paraId="56F8D30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E0FB2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C523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262</w:t>
            </w:r>
          </w:p>
        </w:tc>
        <w:tc>
          <w:tcPr>
            <w:tcW w:w="8680" w:type="dxa"/>
            <w:tcBorders>
              <w:top w:val="nil"/>
              <w:left w:val="nil"/>
              <w:bottom w:val="single" w:sz="4" w:space="0" w:color="auto"/>
              <w:right w:val="single" w:sz="4" w:space="0" w:color="auto"/>
            </w:tcBorders>
            <w:shd w:val="clear" w:color="auto" w:fill="auto"/>
            <w:noWrap/>
            <w:vAlign w:val="bottom"/>
            <w:hideMark/>
          </w:tcPr>
          <w:p w14:paraId="42E389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6-Methylpyridine-2-carboxaldehyde]</w:t>
            </w:r>
          </w:p>
        </w:tc>
      </w:tr>
      <w:tr w:rsidR="004E1503" w:rsidRPr="004E1503" w14:paraId="326E95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31E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263</w:t>
            </w:r>
          </w:p>
        </w:tc>
        <w:tc>
          <w:tcPr>
            <w:tcW w:w="8680" w:type="dxa"/>
            <w:tcBorders>
              <w:top w:val="nil"/>
              <w:left w:val="nil"/>
              <w:bottom w:val="single" w:sz="4" w:space="0" w:color="auto"/>
              <w:right w:val="single" w:sz="4" w:space="0" w:color="auto"/>
            </w:tcBorders>
            <w:shd w:val="clear" w:color="auto" w:fill="auto"/>
            <w:noWrap/>
            <w:vAlign w:val="bottom"/>
            <w:hideMark/>
          </w:tcPr>
          <w:p w14:paraId="347974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6-Methoxypyridine-2-carbaldehyde]</w:t>
            </w:r>
          </w:p>
        </w:tc>
      </w:tr>
      <w:tr w:rsidR="004E1503" w:rsidRPr="004E1503" w14:paraId="6A5AA1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5B8B1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264</w:t>
            </w:r>
          </w:p>
        </w:tc>
        <w:tc>
          <w:tcPr>
            <w:tcW w:w="8680" w:type="dxa"/>
            <w:tcBorders>
              <w:top w:val="nil"/>
              <w:left w:val="nil"/>
              <w:bottom w:val="single" w:sz="4" w:space="0" w:color="auto"/>
              <w:right w:val="single" w:sz="4" w:space="0" w:color="auto"/>
            </w:tcBorders>
            <w:shd w:val="clear" w:color="auto" w:fill="auto"/>
            <w:noWrap/>
            <w:vAlign w:val="bottom"/>
            <w:hideMark/>
          </w:tcPr>
          <w:p w14:paraId="6DF4FB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5-Methylpicolinaldehyde]</w:t>
            </w:r>
          </w:p>
        </w:tc>
      </w:tr>
      <w:tr w:rsidR="004E1503" w:rsidRPr="004E1503" w14:paraId="30DB81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01F3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265</w:t>
            </w:r>
          </w:p>
        </w:tc>
        <w:tc>
          <w:tcPr>
            <w:tcW w:w="8680" w:type="dxa"/>
            <w:tcBorders>
              <w:top w:val="nil"/>
              <w:left w:val="nil"/>
              <w:bottom w:val="single" w:sz="4" w:space="0" w:color="auto"/>
              <w:right w:val="single" w:sz="4" w:space="0" w:color="auto"/>
            </w:tcBorders>
            <w:shd w:val="clear" w:color="auto" w:fill="auto"/>
            <w:noWrap/>
            <w:vAlign w:val="bottom"/>
            <w:hideMark/>
          </w:tcPr>
          <w:p w14:paraId="0FE3CA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4,4'-Methylenedianiline]</w:t>
            </w:r>
          </w:p>
        </w:tc>
      </w:tr>
      <w:tr w:rsidR="004E1503" w:rsidRPr="004E1503" w14:paraId="1F9550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F6EFB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266</w:t>
            </w:r>
          </w:p>
        </w:tc>
        <w:tc>
          <w:tcPr>
            <w:tcW w:w="8680" w:type="dxa"/>
            <w:tcBorders>
              <w:top w:val="nil"/>
              <w:left w:val="nil"/>
              <w:bottom w:val="single" w:sz="4" w:space="0" w:color="auto"/>
              <w:right w:val="single" w:sz="4" w:space="0" w:color="auto"/>
            </w:tcBorders>
            <w:shd w:val="clear" w:color="auto" w:fill="auto"/>
            <w:noWrap/>
            <w:vAlign w:val="bottom"/>
            <w:hideMark/>
          </w:tcPr>
          <w:p w14:paraId="6F580A7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845F4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38EC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267</w:t>
            </w:r>
          </w:p>
        </w:tc>
        <w:tc>
          <w:tcPr>
            <w:tcW w:w="8680" w:type="dxa"/>
            <w:tcBorders>
              <w:top w:val="nil"/>
              <w:left w:val="nil"/>
              <w:bottom w:val="single" w:sz="4" w:space="0" w:color="auto"/>
              <w:right w:val="single" w:sz="4" w:space="0" w:color="auto"/>
            </w:tcBorders>
            <w:shd w:val="clear" w:color="auto" w:fill="auto"/>
            <w:noWrap/>
            <w:vAlign w:val="bottom"/>
            <w:hideMark/>
          </w:tcPr>
          <w:p w14:paraId="28D0407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4,4'-Oxydianiline]</w:t>
            </w:r>
          </w:p>
        </w:tc>
      </w:tr>
      <w:tr w:rsidR="004E1503" w:rsidRPr="004E1503" w14:paraId="766C44B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B4CE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268</w:t>
            </w:r>
          </w:p>
        </w:tc>
        <w:tc>
          <w:tcPr>
            <w:tcW w:w="8680" w:type="dxa"/>
            <w:tcBorders>
              <w:top w:val="nil"/>
              <w:left w:val="nil"/>
              <w:bottom w:val="single" w:sz="4" w:space="0" w:color="auto"/>
              <w:right w:val="single" w:sz="4" w:space="0" w:color="auto"/>
            </w:tcBorders>
            <w:shd w:val="clear" w:color="auto" w:fill="auto"/>
            <w:noWrap/>
            <w:vAlign w:val="bottom"/>
            <w:hideMark/>
          </w:tcPr>
          <w:p w14:paraId="495FAC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6-Methylpyridine-2-carboxaldehyde]</w:t>
            </w:r>
          </w:p>
        </w:tc>
      </w:tr>
      <w:tr w:rsidR="004E1503" w:rsidRPr="004E1503" w14:paraId="5AC5EB6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95EF7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269</w:t>
            </w:r>
          </w:p>
        </w:tc>
        <w:tc>
          <w:tcPr>
            <w:tcW w:w="8680" w:type="dxa"/>
            <w:tcBorders>
              <w:top w:val="nil"/>
              <w:left w:val="nil"/>
              <w:bottom w:val="single" w:sz="4" w:space="0" w:color="auto"/>
              <w:right w:val="single" w:sz="4" w:space="0" w:color="auto"/>
            </w:tcBorders>
            <w:shd w:val="clear" w:color="auto" w:fill="auto"/>
            <w:noWrap/>
            <w:vAlign w:val="bottom"/>
            <w:hideMark/>
          </w:tcPr>
          <w:p w14:paraId="3D11466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Naphthalene-1,8-diamine]</w:t>
            </w:r>
          </w:p>
        </w:tc>
      </w:tr>
      <w:tr w:rsidR="004E1503" w:rsidRPr="004E1503" w14:paraId="707FE82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E3B08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270</w:t>
            </w:r>
          </w:p>
        </w:tc>
        <w:tc>
          <w:tcPr>
            <w:tcW w:w="8680" w:type="dxa"/>
            <w:tcBorders>
              <w:top w:val="nil"/>
              <w:left w:val="nil"/>
              <w:bottom w:val="single" w:sz="4" w:space="0" w:color="auto"/>
              <w:right w:val="single" w:sz="4" w:space="0" w:color="auto"/>
            </w:tcBorders>
            <w:shd w:val="clear" w:color="auto" w:fill="auto"/>
            <w:noWrap/>
            <w:vAlign w:val="bottom"/>
            <w:hideMark/>
          </w:tcPr>
          <w:p w14:paraId="3AF8A9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3E1E9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FA568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271</w:t>
            </w:r>
          </w:p>
        </w:tc>
        <w:tc>
          <w:tcPr>
            <w:tcW w:w="8680" w:type="dxa"/>
            <w:tcBorders>
              <w:top w:val="nil"/>
              <w:left w:val="nil"/>
              <w:bottom w:val="single" w:sz="4" w:space="0" w:color="auto"/>
              <w:right w:val="single" w:sz="4" w:space="0" w:color="auto"/>
            </w:tcBorders>
            <w:shd w:val="clear" w:color="auto" w:fill="auto"/>
            <w:noWrap/>
            <w:vAlign w:val="bottom"/>
            <w:hideMark/>
          </w:tcPr>
          <w:p w14:paraId="1FD6F0D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6-Methoxypyridine-2-carbaldehyde]</w:t>
            </w:r>
          </w:p>
        </w:tc>
      </w:tr>
      <w:tr w:rsidR="004E1503" w:rsidRPr="004E1503" w14:paraId="6EA0A54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BD4B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272</w:t>
            </w:r>
          </w:p>
        </w:tc>
        <w:tc>
          <w:tcPr>
            <w:tcW w:w="8680" w:type="dxa"/>
            <w:tcBorders>
              <w:top w:val="nil"/>
              <w:left w:val="nil"/>
              <w:bottom w:val="single" w:sz="4" w:space="0" w:color="auto"/>
              <w:right w:val="single" w:sz="4" w:space="0" w:color="auto"/>
            </w:tcBorders>
            <w:shd w:val="clear" w:color="auto" w:fill="auto"/>
            <w:noWrap/>
            <w:vAlign w:val="bottom"/>
            <w:hideMark/>
          </w:tcPr>
          <w:p w14:paraId="650E3F5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5-Methylpicolinaldehyde]</w:t>
            </w:r>
          </w:p>
        </w:tc>
      </w:tr>
      <w:tr w:rsidR="004E1503" w:rsidRPr="004E1503" w14:paraId="4D4441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3F06E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273</w:t>
            </w:r>
          </w:p>
        </w:tc>
        <w:tc>
          <w:tcPr>
            <w:tcW w:w="8680" w:type="dxa"/>
            <w:tcBorders>
              <w:top w:val="nil"/>
              <w:left w:val="nil"/>
              <w:bottom w:val="single" w:sz="4" w:space="0" w:color="auto"/>
              <w:right w:val="single" w:sz="4" w:space="0" w:color="auto"/>
            </w:tcBorders>
            <w:shd w:val="clear" w:color="auto" w:fill="auto"/>
            <w:noWrap/>
            <w:vAlign w:val="bottom"/>
            <w:hideMark/>
          </w:tcPr>
          <w:p w14:paraId="59C748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5B55C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9FE9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274</w:t>
            </w:r>
          </w:p>
        </w:tc>
        <w:tc>
          <w:tcPr>
            <w:tcW w:w="8680" w:type="dxa"/>
            <w:tcBorders>
              <w:top w:val="nil"/>
              <w:left w:val="nil"/>
              <w:bottom w:val="single" w:sz="4" w:space="0" w:color="auto"/>
              <w:right w:val="single" w:sz="4" w:space="0" w:color="auto"/>
            </w:tcBorders>
            <w:shd w:val="clear" w:color="auto" w:fill="auto"/>
            <w:noWrap/>
            <w:vAlign w:val="bottom"/>
            <w:hideMark/>
          </w:tcPr>
          <w:p w14:paraId="67C1ED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1-Methyl-2-imidazolecarboxaldehyde]</w:t>
            </w:r>
          </w:p>
        </w:tc>
      </w:tr>
      <w:tr w:rsidR="004E1503" w:rsidRPr="004E1503" w14:paraId="248DC0A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A3A8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275</w:t>
            </w:r>
          </w:p>
        </w:tc>
        <w:tc>
          <w:tcPr>
            <w:tcW w:w="8680" w:type="dxa"/>
            <w:tcBorders>
              <w:top w:val="nil"/>
              <w:left w:val="nil"/>
              <w:bottom w:val="single" w:sz="4" w:space="0" w:color="auto"/>
              <w:right w:val="single" w:sz="4" w:space="0" w:color="auto"/>
            </w:tcBorders>
            <w:shd w:val="clear" w:color="auto" w:fill="auto"/>
            <w:noWrap/>
            <w:vAlign w:val="bottom"/>
            <w:hideMark/>
          </w:tcPr>
          <w:p w14:paraId="468CD9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4,4'-Methylenedianiline]</w:t>
            </w:r>
          </w:p>
        </w:tc>
      </w:tr>
      <w:tr w:rsidR="004E1503" w:rsidRPr="004E1503" w14:paraId="0581B6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24C5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276</w:t>
            </w:r>
          </w:p>
        </w:tc>
        <w:tc>
          <w:tcPr>
            <w:tcW w:w="8680" w:type="dxa"/>
            <w:tcBorders>
              <w:top w:val="nil"/>
              <w:left w:val="nil"/>
              <w:bottom w:val="single" w:sz="4" w:space="0" w:color="auto"/>
              <w:right w:val="single" w:sz="4" w:space="0" w:color="auto"/>
            </w:tcBorders>
            <w:shd w:val="clear" w:color="auto" w:fill="auto"/>
            <w:noWrap/>
            <w:vAlign w:val="bottom"/>
            <w:hideMark/>
          </w:tcPr>
          <w:p w14:paraId="36C02C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53A47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5112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277</w:t>
            </w:r>
          </w:p>
        </w:tc>
        <w:tc>
          <w:tcPr>
            <w:tcW w:w="8680" w:type="dxa"/>
            <w:tcBorders>
              <w:top w:val="nil"/>
              <w:left w:val="nil"/>
              <w:bottom w:val="single" w:sz="4" w:space="0" w:color="auto"/>
              <w:right w:val="single" w:sz="4" w:space="0" w:color="auto"/>
            </w:tcBorders>
            <w:shd w:val="clear" w:color="auto" w:fill="auto"/>
            <w:noWrap/>
            <w:vAlign w:val="bottom"/>
            <w:hideMark/>
          </w:tcPr>
          <w:p w14:paraId="2D3DC1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4,4'-Oxydianiline]</w:t>
            </w:r>
          </w:p>
        </w:tc>
      </w:tr>
      <w:tr w:rsidR="004E1503" w:rsidRPr="004E1503" w14:paraId="2EDA223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D050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278</w:t>
            </w:r>
          </w:p>
        </w:tc>
        <w:tc>
          <w:tcPr>
            <w:tcW w:w="8680" w:type="dxa"/>
            <w:tcBorders>
              <w:top w:val="nil"/>
              <w:left w:val="nil"/>
              <w:bottom w:val="single" w:sz="4" w:space="0" w:color="auto"/>
              <w:right w:val="single" w:sz="4" w:space="0" w:color="auto"/>
            </w:tcBorders>
            <w:shd w:val="clear" w:color="auto" w:fill="auto"/>
            <w:noWrap/>
            <w:vAlign w:val="bottom"/>
            <w:hideMark/>
          </w:tcPr>
          <w:p w14:paraId="2DA505B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Naphthalene-1,8-diamine]</w:t>
            </w:r>
          </w:p>
        </w:tc>
      </w:tr>
      <w:tr w:rsidR="004E1503" w:rsidRPr="004E1503" w14:paraId="4F0CB27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5F69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279</w:t>
            </w:r>
          </w:p>
        </w:tc>
        <w:tc>
          <w:tcPr>
            <w:tcW w:w="8680" w:type="dxa"/>
            <w:tcBorders>
              <w:top w:val="nil"/>
              <w:left w:val="nil"/>
              <w:bottom w:val="single" w:sz="4" w:space="0" w:color="auto"/>
              <w:right w:val="single" w:sz="4" w:space="0" w:color="auto"/>
            </w:tcBorders>
            <w:shd w:val="clear" w:color="auto" w:fill="auto"/>
            <w:noWrap/>
            <w:vAlign w:val="bottom"/>
            <w:hideMark/>
          </w:tcPr>
          <w:p w14:paraId="446AC4C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E61DEB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5270A7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280</w:t>
            </w:r>
          </w:p>
        </w:tc>
        <w:tc>
          <w:tcPr>
            <w:tcW w:w="8680" w:type="dxa"/>
            <w:tcBorders>
              <w:top w:val="nil"/>
              <w:left w:val="nil"/>
              <w:bottom w:val="single" w:sz="4" w:space="0" w:color="auto"/>
              <w:right w:val="single" w:sz="4" w:space="0" w:color="auto"/>
            </w:tcBorders>
            <w:shd w:val="clear" w:color="auto" w:fill="auto"/>
            <w:noWrap/>
            <w:vAlign w:val="bottom"/>
            <w:hideMark/>
          </w:tcPr>
          <w:p w14:paraId="35C980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96679C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A964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281</w:t>
            </w:r>
          </w:p>
        </w:tc>
        <w:tc>
          <w:tcPr>
            <w:tcW w:w="8680" w:type="dxa"/>
            <w:tcBorders>
              <w:top w:val="nil"/>
              <w:left w:val="nil"/>
              <w:bottom w:val="single" w:sz="4" w:space="0" w:color="auto"/>
              <w:right w:val="single" w:sz="4" w:space="0" w:color="auto"/>
            </w:tcBorders>
            <w:shd w:val="clear" w:color="auto" w:fill="auto"/>
            <w:noWrap/>
            <w:vAlign w:val="bottom"/>
            <w:hideMark/>
          </w:tcPr>
          <w:p w14:paraId="0C77C2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F8956D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5BF8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282</w:t>
            </w:r>
          </w:p>
        </w:tc>
        <w:tc>
          <w:tcPr>
            <w:tcW w:w="8680" w:type="dxa"/>
            <w:tcBorders>
              <w:top w:val="nil"/>
              <w:left w:val="nil"/>
              <w:bottom w:val="single" w:sz="4" w:space="0" w:color="auto"/>
              <w:right w:val="single" w:sz="4" w:space="0" w:color="auto"/>
            </w:tcBorders>
            <w:shd w:val="clear" w:color="auto" w:fill="auto"/>
            <w:noWrap/>
            <w:vAlign w:val="bottom"/>
            <w:hideMark/>
          </w:tcPr>
          <w:p w14:paraId="326B75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4,4'-Methylenedianiline]</w:t>
            </w:r>
          </w:p>
        </w:tc>
      </w:tr>
      <w:tr w:rsidR="004E1503" w:rsidRPr="004E1503" w14:paraId="36D173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D4A3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283</w:t>
            </w:r>
          </w:p>
        </w:tc>
        <w:tc>
          <w:tcPr>
            <w:tcW w:w="8680" w:type="dxa"/>
            <w:tcBorders>
              <w:top w:val="nil"/>
              <w:left w:val="nil"/>
              <w:bottom w:val="single" w:sz="4" w:space="0" w:color="auto"/>
              <w:right w:val="single" w:sz="4" w:space="0" w:color="auto"/>
            </w:tcBorders>
            <w:shd w:val="clear" w:color="auto" w:fill="auto"/>
            <w:noWrap/>
            <w:vAlign w:val="bottom"/>
            <w:hideMark/>
          </w:tcPr>
          <w:p w14:paraId="229B31C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61419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3AE9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284</w:t>
            </w:r>
          </w:p>
        </w:tc>
        <w:tc>
          <w:tcPr>
            <w:tcW w:w="8680" w:type="dxa"/>
            <w:tcBorders>
              <w:top w:val="nil"/>
              <w:left w:val="nil"/>
              <w:bottom w:val="single" w:sz="4" w:space="0" w:color="auto"/>
              <w:right w:val="single" w:sz="4" w:space="0" w:color="auto"/>
            </w:tcBorders>
            <w:shd w:val="clear" w:color="auto" w:fill="auto"/>
            <w:noWrap/>
            <w:vAlign w:val="bottom"/>
            <w:hideMark/>
          </w:tcPr>
          <w:p w14:paraId="1B17AB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4,4'-Oxydianiline]</w:t>
            </w:r>
          </w:p>
        </w:tc>
      </w:tr>
      <w:tr w:rsidR="004E1503" w:rsidRPr="004E1503" w14:paraId="48E450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1193E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285</w:t>
            </w:r>
          </w:p>
        </w:tc>
        <w:tc>
          <w:tcPr>
            <w:tcW w:w="8680" w:type="dxa"/>
            <w:tcBorders>
              <w:top w:val="nil"/>
              <w:left w:val="nil"/>
              <w:bottom w:val="single" w:sz="4" w:space="0" w:color="auto"/>
              <w:right w:val="single" w:sz="4" w:space="0" w:color="auto"/>
            </w:tcBorders>
            <w:shd w:val="clear" w:color="auto" w:fill="auto"/>
            <w:noWrap/>
            <w:vAlign w:val="bottom"/>
            <w:hideMark/>
          </w:tcPr>
          <w:p w14:paraId="496529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Naphthalene-1,8-diamine]</w:t>
            </w:r>
          </w:p>
        </w:tc>
      </w:tr>
      <w:tr w:rsidR="004E1503" w:rsidRPr="004E1503" w14:paraId="4785EB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3DB1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286</w:t>
            </w:r>
          </w:p>
        </w:tc>
        <w:tc>
          <w:tcPr>
            <w:tcW w:w="8680" w:type="dxa"/>
            <w:tcBorders>
              <w:top w:val="nil"/>
              <w:left w:val="nil"/>
              <w:bottom w:val="single" w:sz="4" w:space="0" w:color="auto"/>
              <w:right w:val="single" w:sz="4" w:space="0" w:color="auto"/>
            </w:tcBorders>
            <w:shd w:val="clear" w:color="auto" w:fill="auto"/>
            <w:noWrap/>
            <w:vAlign w:val="bottom"/>
            <w:hideMark/>
          </w:tcPr>
          <w:p w14:paraId="35598D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829E6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B769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287</w:t>
            </w:r>
          </w:p>
        </w:tc>
        <w:tc>
          <w:tcPr>
            <w:tcW w:w="8680" w:type="dxa"/>
            <w:tcBorders>
              <w:top w:val="nil"/>
              <w:left w:val="nil"/>
              <w:bottom w:val="single" w:sz="4" w:space="0" w:color="auto"/>
              <w:right w:val="single" w:sz="4" w:space="0" w:color="auto"/>
            </w:tcBorders>
            <w:shd w:val="clear" w:color="auto" w:fill="auto"/>
            <w:noWrap/>
            <w:vAlign w:val="bottom"/>
            <w:hideMark/>
          </w:tcPr>
          <w:p w14:paraId="5254BE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29D3E5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87C5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288</w:t>
            </w:r>
          </w:p>
        </w:tc>
        <w:tc>
          <w:tcPr>
            <w:tcW w:w="8680" w:type="dxa"/>
            <w:tcBorders>
              <w:top w:val="nil"/>
              <w:left w:val="nil"/>
              <w:bottom w:val="single" w:sz="4" w:space="0" w:color="auto"/>
              <w:right w:val="single" w:sz="4" w:space="0" w:color="auto"/>
            </w:tcBorders>
            <w:shd w:val="clear" w:color="auto" w:fill="auto"/>
            <w:noWrap/>
            <w:vAlign w:val="bottom"/>
            <w:hideMark/>
          </w:tcPr>
          <w:p w14:paraId="65ADAB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EF199B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C57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289</w:t>
            </w:r>
          </w:p>
        </w:tc>
        <w:tc>
          <w:tcPr>
            <w:tcW w:w="8680" w:type="dxa"/>
            <w:tcBorders>
              <w:top w:val="nil"/>
              <w:left w:val="nil"/>
              <w:bottom w:val="single" w:sz="4" w:space="0" w:color="auto"/>
              <w:right w:val="single" w:sz="4" w:space="0" w:color="auto"/>
            </w:tcBorders>
            <w:shd w:val="clear" w:color="auto" w:fill="auto"/>
            <w:noWrap/>
            <w:vAlign w:val="bottom"/>
            <w:hideMark/>
          </w:tcPr>
          <w:p w14:paraId="585A65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4,4'-Methylenedianiline]</w:t>
            </w:r>
          </w:p>
        </w:tc>
      </w:tr>
      <w:tr w:rsidR="004E1503" w:rsidRPr="004E1503" w14:paraId="7B265E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5A2747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290</w:t>
            </w:r>
          </w:p>
        </w:tc>
        <w:tc>
          <w:tcPr>
            <w:tcW w:w="8680" w:type="dxa"/>
            <w:tcBorders>
              <w:top w:val="nil"/>
              <w:left w:val="nil"/>
              <w:bottom w:val="single" w:sz="4" w:space="0" w:color="auto"/>
              <w:right w:val="single" w:sz="4" w:space="0" w:color="auto"/>
            </w:tcBorders>
            <w:shd w:val="clear" w:color="auto" w:fill="auto"/>
            <w:noWrap/>
            <w:vAlign w:val="bottom"/>
            <w:hideMark/>
          </w:tcPr>
          <w:p w14:paraId="3459FC0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57B41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9FF6DC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291</w:t>
            </w:r>
          </w:p>
        </w:tc>
        <w:tc>
          <w:tcPr>
            <w:tcW w:w="8680" w:type="dxa"/>
            <w:tcBorders>
              <w:top w:val="nil"/>
              <w:left w:val="nil"/>
              <w:bottom w:val="single" w:sz="4" w:space="0" w:color="auto"/>
              <w:right w:val="single" w:sz="4" w:space="0" w:color="auto"/>
            </w:tcBorders>
            <w:shd w:val="clear" w:color="auto" w:fill="auto"/>
            <w:noWrap/>
            <w:vAlign w:val="bottom"/>
            <w:hideMark/>
          </w:tcPr>
          <w:p w14:paraId="2724451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Zinc tetrafluoroborate, 4,4'-Oxydianiline]</w:t>
            </w:r>
          </w:p>
        </w:tc>
      </w:tr>
      <w:tr w:rsidR="004E1503" w:rsidRPr="004E1503" w14:paraId="1C6A41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82E91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292</w:t>
            </w:r>
          </w:p>
        </w:tc>
        <w:tc>
          <w:tcPr>
            <w:tcW w:w="8680" w:type="dxa"/>
            <w:tcBorders>
              <w:top w:val="nil"/>
              <w:left w:val="nil"/>
              <w:bottom w:val="single" w:sz="4" w:space="0" w:color="auto"/>
              <w:right w:val="single" w:sz="4" w:space="0" w:color="auto"/>
            </w:tcBorders>
            <w:shd w:val="clear" w:color="auto" w:fill="auto"/>
            <w:noWrap/>
            <w:vAlign w:val="bottom"/>
            <w:hideMark/>
          </w:tcPr>
          <w:p w14:paraId="3D345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E55C8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70B5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293</w:t>
            </w:r>
          </w:p>
        </w:tc>
        <w:tc>
          <w:tcPr>
            <w:tcW w:w="8680" w:type="dxa"/>
            <w:tcBorders>
              <w:top w:val="nil"/>
              <w:left w:val="nil"/>
              <w:bottom w:val="single" w:sz="4" w:space="0" w:color="auto"/>
              <w:right w:val="single" w:sz="4" w:space="0" w:color="auto"/>
            </w:tcBorders>
            <w:shd w:val="clear" w:color="auto" w:fill="auto"/>
            <w:noWrap/>
            <w:vAlign w:val="bottom"/>
            <w:hideMark/>
          </w:tcPr>
          <w:p w14:paraId="05FE78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541598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FA4C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294</w:t>
            </w:r>
          </w:p>
        </w:tc>
        <w:tc>
          <w:tcPr>
            <w:tcW w:w="8680" w:type="dxa"/>
            <w:tcBorders>
              <w:top w:val="nil"/>
              <w:left w:val="nil"/>
              <w:bottom w:val="single" w:sz="4" w:space="0" w:color="auto"/>
              <w:right w:val="single" w:sz="4" w:space="0" w:color="auto"/>
            </w:tcBorders>
            <w:shd w:val="clear" w:color="auto" w:fill="auto"/>
            <w:noWrap/>
            <w:vAlign w:val="bottom"/>
            <w:hideMark/>
          </w:tcPr>
          <w:p w14:paraId="1C49BE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0205B6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924B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295</w:t>
            </w:r>
          </w:p>
        </w:tc>
        <w:tc>
          <w:tcPr>
            <w:tcW w:w="8680" w:type="dxa"/>
            <w:tcBorders>
              <w:top w:val="nil"/>
              <w:left w:val="nil"/>
              <w:bottom w:val="single" w:sz="4" w:space="0" w:color="auto"/>
              <w:right w:val="single" w:sz="4" w:space="0" w:color="auto"/>
            </w:tcBorders>
            <w:shd w:val="clear" w:color="auto" w:fill="auto"/>
            <w:noWrap/>
            <w:vAlign w:val="bottom"/>
            <w:hideMark/>
          </w:tcPr>
          <w:p w14:paraId="165626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Naphthalene-1,8-diamine, Zinc tetrafluoroborate]</w:t>
            </w:r>
          </w:p>
        </w:tc>
      </w:tr>
      <w:tr w:rsidR="004E1503" w:rsidRPr="004E1503" w14:paraId="6CE645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48320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296</w:t>
            </w:r>
          </w:p>
        </w:tc>
        <w:tc>
          <w:tcPr>
            <w:tcW w:w="8680" w:type="dxa"/>
            <w:tcBorders>
              <w:top w:val="nil"/>
              <w:left w:val="nil"/>
              <w:bottom w:val="single" w:sz="4" w:space="0" w:color="auto"/>
              <w:right w:val="single" w:sz="4" w:space="0" w:color="auto"/>
            </w:tcBorders>
            <w:shd w:val="clear" w:color="auto" w:fill="auto"/>
            <w:noWrap/>
            <w:vAlign w:val="bottom"/>
            <w:hideMark/>
          </w:tcPr>
          <w:p w14:paraId="5CB37D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6AE416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09EC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297</w:t>
            </w:r>
          </w:p>
        </w:tc>
        <w:tc>
          <w:tcPr>
            <w:tcW w:w="8680" w:type="dxa"/>
            <w:tcBorders>
              <w:top w:val="nil"/>
              <w:left w:val="nil"/>
              <w:bottom w:val="single" w:sz="4" w:space="0" w:color="auto"/>
              <w:right w:val="single" w:sz="4" w:space="0" w:color="auto"/>
            </w:tcBorders>
            <w:shd w:val="clear" w:color="auto" w:fill="auto"/>
            <w:noWrap/>
            <w:vAlign w:val="bottom"/>
            <w:hideMark/>
          </w:tcPr>
          <w:p w14:paraId="6CBB5CC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455A5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51CA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298</w:t>
            </w:r>
          </w:p>
        </w:tc>
        <w:tc>
          <w:tcPr>
            <w:tcW w:w="8680" w:type="dxa"/>
            <w:tcBorders>
              <w:top w:val="nil"/>
              <w:left w:val="nil"/>
              <w:bottom w:val="single" w:sz="4" w:space="0" w:color="auto"/>
              <w:right w:val="single" w:sz="4" w:space="0" w:color="auto"/>
            </w:tcBorders>
            <w:shd w:val="clear" w:color="auto" w:fill="auto"/>
            <w:noWrap/>
            <w:vAlign w:val="bottom"/>
            <w:hideMark/>
          </w:tcPr>
          <w:p w14:paraId="1BC65FC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6E93A8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C4504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299</w:t>
            </w:r>
          </w:p>
        </w:tc>
        <w:tc>
          <w:tcPr>
            <w:tcW w:w="8680" w:type="dxa"/>
            <w:tcBorders>
              <w:top w:val="nil"/>
              <w:left w:val="nil"/>
              <w:bottom w:val="single" w:sz="4" w:space="0" w:color="auto"/>
              <w:right w:val="single" w:sz="4" w:space="0" w:color="auto"/>
            </w:tcBorders>
            <w:shd w:val="clear" w:color="auto" w:fill="auto"/>
            <w:noWrap/>
            <w:vAlign w:val="bottom"/>
            <w:hideMark/>
          </w:tcPr>
          <w:p w14:paraId="7A4971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6B3C0D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1AA38A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300</w:t>
            </w:r>
          </w:p>
        </w:tc>
        <w:tc>
          <w:tcPr>
            <w:tcW w:w="8680" w:type="dxa"/>
            <w:tcBorders>
              <w:top w:val="nil"/>
              <w:left w:val="nil"/>
              <w:bottom w:val="single" w:sz="4" w:space="0" w:color="auto"/>
              <w:right w:val="single" w:sz="4" w:space="0" w:color="auto"/>
            </w:tcBorders>
            <w:shd w:val="clear" w:color="auto" w:fill="auto"/>
            <w:noWrap/>
            <w:vAlign w:val="bottom"/>
            <w:hideMark/>
          </w:tcPr>
          <w:p w14:paraId="6A4C28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CD507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98C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301</w:t>
            </w:r>
          </w:p>
        </w:tc>
        <w:tc>
          <w:tcPr>
            <w:tcW w:w="8680" w:type="dxa"/>
            <w:tcBorders>
              <w:top w:val="nil"/>
              <w:left w:val="nil"/>
              <w:bottom w:val="single" w:sz="4" w:space="0" w:color="auto"/>
              <w:right w:val="single" w:sz="4" w:space="0" w:color="auto"/>
            </w:tcBorders>
            <w:shd w:val="clear" w:color="auto" w:fill="auto"/>
            <w:noWrap/>
            <w:vAlign w:val="bottom"/>
            <w:hideMark/>
          </w:tcPr>
          <w:p w14:paraId="58923A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556CC6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7F499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302</w:t>
            </w:r>
          </w:p>
        </w:tc>
        <w:tc>
          <w:tcPr>
            <w:tcW w:w="8680" w:type="dxa"/>
            <w:tcBorders>
              <w:top w:val="nil"/>
              <w:left w:val="nil"/>
              <w:bottom w:val="single" w:sz="4" w:space="0" w:color="auto"/>
              <w:right w:val="single" w:sz="4" w:space="0" w:color="auto"/>
            </w:tcBorders>
            <w:shd w:val="clear" w:color="auto" w:fill="auto"/>
            <w:noWrap/>
            <w:vAlign w:val="bottom"/>
            <w:hideMark/>
          </w:tcPr>
          <w:p w14:paraId="15360BB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4A8739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04ED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303</w:t>
            </w:r>
          </w:p>
        </w:tc>
        <w:tc>
          <w:tcPr>
            <w:tcW w:w="8680" w:type="dxa"/>
            <w:tcBorders>
              <w:top w:val="nil"/>
              <w:left w:val="nil"/>
              <w:bottom w:val="single" w:sz="4" w:space="0" w:color="auto"/>
              <w:right w:val="single" w:sz="4" w:space="0" w:color="auto"/>
            </w:tcBorders>
            <w:shd w:val="clear" w:color="auto" w:fill="auto"/>
            <w:noWrap/>
            <w:vAlign w:val="bottom"/>
            <w:hideMark/>
          </w:tcPr>
          <w:p w14:paraId="5D1D35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3BFBB76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666D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304</w:t>
            </w:r>
          </w:p>
        </w:tc>
        <w:tc>
          <w:tcPr>
            <w:tcW w:w="8680" w:type="dxa"/>
            <w:tcBorders>
              <w:top w:val="nil"/>
              <w:left w:val="nil"/>
              <w:bottom w:val="single" w:sz="4" w:space="0" w:color="auto"/>
              <w:right w:val="single" w:sz="4" w:space="0" w:color="auto"/>
            </w:tcBorders>
            <w:shd w:val="clear" w:color="auto" w:fill="auto"/>
            <w:noWrap/>
            <w:vAlign w:val="bottom"/>
            <w:hideMark/>
          </w:tcPr>
          <w:p w14:paraId="2D80A9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3F8414D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2B705A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305</w:t>
            </w:r>
          </w:p>
        </w:tc>
        <w:tc>
          <w:tcPr>
            <w:tcW w:w="8680" w:type="dxa"/>
            <w:tcBorders>
              <w:top w:val="nil"/>
              <w:left w:val="nil"/>
              <w:bottom w:val="single" w:sz="4" w:space="0" w:color="auto"/>
              <w:right w:val="single" w:sz="4" w:space="0" w:color="auto"/>
            </w:tcBorders>
            <w:shd w:val="clear" w:color="auto" w:fill="auto"/>
            <w:noWrap/>
            <w:vAlign w:val="bottom"/>
            <w:hideMark/>
          </w:tcPr>
          <w:p w14:paraId="026032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7B2B46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209D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306</w:t>
            </w:r>
          </w:p>
        </w:tc>
        <w:tc>
          <w:tcPr>
            <w:tcW w:w="8680" w:type="dxa"/>
            <w:tcBorders>
              <w:top w:val="nil"/>
              <w:left w:val="nil"/>
              <w:bottom w:val="single" w:sz="4" w:space="0" w:color="auto"/>
              <w:right w:val="single" w:sz="4" w:space="0" w:color="auto"/>
            </w:tcBorders>
            <w:shd w:val="clear" w:color="auto" w:fill="auto"/>
            <w:noWrap/>
            <w:vAlign w:val="bottom"/>
            <w:hideMark/>
          </w:tcPr>
          <w:p w14:paraId="0335F2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055002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C046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307</w:t>
            </w:r>
          </w:p>
        </w:tc>
        <w:tc>
          <w:tcPr>
            <w:tcW w:w="8680" w:type="dxa"/>
            <w:tcBorders>
              <w:top w:val="nil"/>
              <w:left w:val="nil"/>
              <w:bottom w:val="single" w:sz="4" w:space="0" w:color="auto"/>
              <w:right w:val="single" w:sz="4" w:space="0" w:color="auto"/>
            </w:tcBorders>
            <w:shd w:val="clear" w:color="auto" w:fill="auto"/>
            <w:noWrap/>
            <w:vAlign w:val="bottom"/>
            <w:hideMark/>
          </w:tcPr>
          <w:p w14:paraId="44517DB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A1585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8998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308</w:t>
            </w:r>
          </w:p>
        </w:tc>
        <w:tc>
          <w:tcPr>
            <w:tcW w:w="8680" w:type="dxa"/>
            <w:tcBorders>
              <w:top w:val="nil"/>
              <w:left w:val="nil"/>
              <w:bottom w:val="single" w:sz="4" w:space="0" w:color="auto"/>
              <w:right w:val="single" w:sz="4" w:space="0" w:color="auto"/>
            </w:tcBorders>
            <w:shd w:val="clear" w:color="auto" w:fill="auto"/>
            <w:noWrap/>
            <w:vAlign w:val="bottom"/>
            <w:hideMark/>
          </w:tcPr>
          <w:p w14:paraId="5E9F8DF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828E3B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ACCB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309</w:t>
            </w:r>
          </w:p>
        </w:tc>
        <w:tc>
          <w:tcPr>
            <w:tcW w:w="8680" w:type="dxa"/>
            <w:tcBorders>
              <w:top w:val="nil"/>
              <w:left w:val="nil"/>
              <w:bottom w:val="single" w:sz="4" w:space="0" w:color="auto"/>
              <w:right w:val="single" w:sz="4" w:space="0" w:color="auto"/>
            </w:tcBorders>
            <w:shd w:val="clear" w:color="auto" w:fill="auto"/>
            <w:noWrap/>
            <w:vAlign w:val="bottom"/>
            <w:hideMark/>
          </w:tcPr>
          <w:p w14:paraId="7DFCD94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2705B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B3E8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310</w:t>
            </w:r>
          </w:p>
        </w:tc>
        <w:tc>
          <w:tcPr>
            <w:tcW w:w="8680" w:type="dxa"/>
            <w:tcBorders>
              <w:top w:val="nil"/>
              <w:left w:val="nil"/>
              <w:bottom w:val="single" w:sz="4" w:space="0" w:color="auto"/>
              <w:right w:val="single" w:sz="4" w:space="0" w:color="auto"/>
            </w:tcBorders>
            <w:shd w:val="clear" w:color="auto" w:fill="auto"/>
            <w:noWrap/>
            <w:vAlign w:val="bottom"/>
            <w:hideMark/>
          </w:tcPr>
          <w:p w14:paraId="27E0B4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4,4'-Methylenedianiline]</w:t>
            </w:r>
          </w:p>
        </w:tc>
      </w:tr>
      <w:tr w:rsidR="004E1503" w:rsidRPr="004E1503" w14:paraId="366428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67FD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311</w:t>
            </w:r>
          </w:p>
        </w:tc>
        <w:tc>
          <w:tcPr>
            <w:tcW w:w="8680" w:type="dxa"/>
            <w:tcBorders>
              <w:top w:val="nil"/>
              <w:left w:val="nil"/>
              <w:bottom w:val="single" w:sz="4" w:space="0" w:color="auto"/>
              <w:right w:val="single" w:sz="4" w:space="0" w:color="auto"/>
            </w:tcBorders>
            <w:shd w:val="clear" w:color="auto" w:fill="auto"/>
            <w:noWrap/>
            <w:vAlign w:val="bottom"/>
            <w:hideMark/>
          </w:tcPr>
          <w:p w14:paraId="3F763F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9EC1B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5F6D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312</w:t>
            </w:r>
          </w:p>
        </w:tc>
        <w:tc>
          <w:tcPr>
            <w:tcW w:w="8680" w:type="dxa"/>
            <w:tcBorders>
              <w:top w:val="nil"/>
              <w:left w:val="nil"/>
              <w:bottom w:val="single" w:sz="4" w:space="0" w:color="auto"/>
              <w:right w:val="single" w:sz="4" w:space="0" w:color="auto"/>
            </w:tcBorders>
            <w:shd w:val="clear" w:color="auto" w:fill="auto"/>
            <w:noWrap/>
            <w:vAlign w:val="bottom"/>
            <w:hideMark/>
          </w:tcPr>
          <w:p w14:paraId="570AF1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4,4'-Oxydianiline]</w:t>
            </w:r>
          </w:p>
        </w:tc>
      </w:tr>
      <w:tr w:rsidR="004E1503" w:rsidRPr="004E1503" w14:paraId="485BC3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F9DD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313</w:t>
            </w:r>
          </w:p>
        </w:tc>
        <w:tc>
          <w:tcPr>
            <w:tcW w:w="8680" w:type="dxa"/>
            <w:tcBorders>
              <w:top w:val="nil"/>
              <w:left w:val="nil"/>
              <w:bottom w:val="single" w:sz="4" w:space="0" w:color="auto"/>
              <w:right w:val="single" w:sz="4" w:space="0" w:color="auto"/>
            </w:tcBorders>
            <w:shd w:val="clear" w:color="auto" w:fill="auto"/>
            <w:noWrap/>
            <w:vAlign w:val="bottom"/>
            <w:hideMark/>
          </w:tcPr>
          <w:p w14:paraId="79B8FA0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Naphthalene-1,8-diamine]</w:t>
            </w:r>
          </w:p>
        </w:tc>
      </w:tr>
      <w:tr w:rsidR="004E1503" w:rsidRPr="004E1503" w14:paraId="371D1F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76DF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314</w:t>
            </w:r>
          </w:p>
        </w:tc>
        <w:tc>
          <w:tcPr>
            <w:tcW w:w="8680" w:type="dxa"/>
            <w:tcBorders>
              <w:top w:val="nil"/>
              <w:left w:val="nil"/>
              <w:bottom w:val="single" w:sz="4" w:space="0" w:color="auto"/>
              <w:right w:val="single" w:sz="4" w:space="0" w:color="auto"/>
            </w:tcBorders>
            <w:shd w:val="clear" w:color="auto" w:fill="auto"/>
            <w:noWrap/>
            <w:vAlign w:val="bottom"/>
            <w:hideMark/>
          </w:tcPr>
          <w:p w14:paraId="025FFA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B8FEA4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5D27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315</w:t>
            </w:r>
          </w:p>
        </w:tc>
        <w:tc>
          <w:tcPr>
            <w:tcW w:w="8680" w:type="dxa"/>
            <w:tcBorders>
              <w:top w:val="nil"/>
              <w:left w:val="nil"/>
              <w:bottom w:val="single" w:sz="4" w:space="0" w:color="auto"/>
              <w:right w:val="single" w:sz="4" w:space="0" w:color="auto"/>
            </w:tcBorders>
            <w:shd w:val="clear" w:color="auto" w:fill="auto"/>
            <w:noWrap/>
            <w:vAlign w:val="bottom"/>
            <w:hideMark/>
          </w:tcPr>
          <w:p w14:paraId="57C7EB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37C2FF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1B2F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316</w:t>
            </w:r>
          </w:p>
        </w:tc>
        <w:tc>
          <w:tcPr>
            <w:tcW w:w="8680" w:type="dxa"/>
            <w:tcBorders>
              <w:top w:val="nil"/>
              <w:left w:val="nil"/>
              <w:bottom w:val="single" w:sz="4" w:space="0" w:color="auto"/>
              <w:right w:val="single" w:sz="4" w:space="0" w:color="auto"/>
            </w:tcBorders>
            <w:shd w:val="clear" w:color="auto" w:fill="auto"/>
            <w:noWrap/>
            <w:vAlign w:val="bottom"/>
            <w:hideMark/>
          </w:tcPr>
          <w:p w14:paraId="6CFB65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6A2B2F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48610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317</w:t>
            </w:r>
          </w:p>
        </w:tc>
        <w:tc>
          <w:tcPr>
            <w:tcW w:w="8680" w:type="dxa"/>
            <w:tcBorders>
              <w:top w:val="nil"/>
              <w:left w:val="nil"/>
              <w:bottom w:val="single" w:sz="4" w:space="0" w:color="auto"/>
              <w:right w:val="single" w:sz="4" w:space="0" w:color="auto"/>
            </w:tcBorders>
            <w:shd w:val="clear" w:color="auto" w:fill="auto"/>
            <w:noWrap/>
            <w:vAlign w:val="bottom"/>
            <w:hideMark/>
          </w:tcPr>
          <w:p w14:paraId="49BE5A8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Zinc tetrafluoroborate]</w:t>
            </w:r>
          </w:p>
        </w:tc>
      </w:tr>
      <w:tr w:rsidR="004E1503" w:rsidRPr="004E1503" w14:paraId="1F6D23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B9B9F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318</w:t>
            </w:r>
          </w:p>
        </w:tc>
        <w:tc>
          <w:tcPr>
            <w:tcW w:w="8680" w:type="dxa"/>
            <w:tcBorders>
              <w:top w:val="nil"/>
              <w:left w:val="nil"/>
              <w:bottom w:val="single" w:sz="4" w:space="0" w:color="auto"/>
              <w:right w:val="single" w:sz="4" w:space="0" w:color="auto"/>
            </w:tcBorders>
            <w:shd w:val="clear" w:color="auto" w:fill="auto"/>
            <w:noWrap/>
            <w:vAlign w:val="bottom"/>
            <w:hideMark/>
          </w:tcPr>
          <w:p w14:paraId="521F8C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E5F5B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4FE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319</w:t>
            </w:r>
          </w:p>
        </w:tc>
        <w:tc>
          <w:tcPr>
            <w:tcW w:w="8680" w:type="dxa"/>
            <w:tcBorders>
              <w:top w:val="nil"/>
              <w:left w:val="nil"/>
              <w:bottom w:val="single" w:sz="4" w:space="0" w:color="auto"/>
              <w:right w:val="single" w:sz="4" w:space="0" w:color="auto"/>
            </w:tcBorders>
            <w:shd w:val="clear" w:color="auto" w:fill="auto"/>
            <w:noWrap/>
            <w:vAlign w:val="bottom"/>
            <w:hideMark/>
          </w:tcPr>
          <w:p w14:paraId="29D6BE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20FB2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4A1D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320</w:t>
            </w:r>
          </w:p>
        </w:tc>
        <w:tc>
          <w:tcPr>
            <w:tcW w:w="8680" w:type="dxa"/>
            <w:tcBorders>
              <w:top w:val="nil"/>
              <w:left w:val="nil"/>
              <w:bottom w:val="single" w:sz="4" w:space="0" w:color="auto"/>
              <w:right w:val="single" w:sz="4" w:space="0" w:color="auto"/>
            </w:tcBorders>
            <w:shd w:val="clear" w:color="auto" w:fill="auto"/>
            <w:noWrap/>
            <w:vAlign w:val="bottom"/>
            <w:hideMark/>
          </w:tcPr>
          <w:p w14:paraId="054A64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Silver tetrafluoroborate]</w:t>
            </w:r>
          </w:p>
        </w:tc>
      </w:tr>
      <w:tr w:rsidR="004E1503" w:rsidRPr="004E1503" w14:paraId="34473B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423AE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321</w:t>
            </w:r>
          </w:p>
        </w:tc>
        <w:tc>
          <w:tcPr>
            <w:tcW w:w="8680" w:type="dxa"/>
            <w:tcBorders>
              <w:top w:val="nil"/>
              <w:left w:val="nil"/>
              <w:bottom w:val="single" w:sz="4" w:space="0" w:color="auto"/>
              <w:right w:val="single" w:sz="4" w:space="0" w:color="auto"/>
            </w:tcBorders>
            <w:shd w:val="clear" w:color="auto" w:fill="auto"/>
            <w:noWrap/>
            <w:vAlign w:val="bottom"/>
            <w:hideMark/>
          </w:tcPr>
          <w:p w14:paraId="2ADB25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2,2'-Oxydiethanamine, Silver tetrafluoroborate]</w:t>
            </w:r>
          </w:p>
        </w:tc>
      </w:tr>
      <w:tr w:rsidR="004E1503" w:rsidRPr="004E1503" w14:paraId="48BCDA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D24A3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322</w:t>
            </w:r>
          </w:p>
        </w:tc>
        <w:tc>
          <w:tcPr>
            <w:tcW w:w="8680" w:type="dxa"/>
            <w:tcBorders>
              <w:top w:val="nil"/>
              <w:left w:val="nil"/>
              <w:bottom w:val="single" w:sz="4" w:space="0" w:color="auto"/>
              <w:right w:val="single" w:sz="4" w:space="0" w:color="auto"/>
            </w:tcBorders>
            <w:shd w:val="clear" w:color="auto" w:fill="auto"/>
            <w:noWrap/>
            <w:vAlign w:val="bottom"/>
            <w:hideMark/>
          </w:tcPr>
          <w:p w14:paraId="3D74E6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815DF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080A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323</w:t>
            </w:r>
          </w:p>
        </w:tc>
        <w:tc>
          <w:tcPr>
            <w:tcW w:w="8680" w:type="dxa"/>
            <w:tcBorders>
              <w:top w:val="nil"/>
              <w:left w:val="nil"/>
              <w:bottom w:val="single" w:sz="4" w:space="0" w:color="auto"/>
              <w:right w:val="single" w:sz="4" w:space="0" w:color="auto"/>
            </w:tcBorders>
            <w:shd w:val="clear" w:color="auto" w:fill="auto"/>
            <w:noWrap/>
            <w:vAlign w:val="bottom"/>
            <w:hideMark/>
          </w:tcPr>
          <w:p w14:paraId="1F8623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4,4'-Methylenedianiline]</w:t>
            </w:r>
          </w:p>
        </w:tc>
      </w:tr>
      <w:tr w:rsidR="004E1503" w:rsidRPr="004E1503" w14:paraId="18BDC23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2A3E2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324</w:t>
            </w:r>
          </w:p>
        </w:tc>
        <w:tc>
          <w:tcPr>
            <w:tcW w:w="8680" w:type="dxa"/>
            <w:tcBorders>
              <w:top w:val="nil"/>
              <w:left w:val="nil"/>
              <w:bottom w:val="single" w:sz="4" w:space="0" w:color="auto"/>
              <w:right w:val="single" w:sz="4" w:space="0" w:color="auto"/>
            </w:tcBorders>
            <w:shd w:val="clear" w:color="auto" w:fill="auto"/>
            <w:noWrap/>
            <w:vAlign w:val="bottom"/>
            <w:hideMark/>
          </w:tcPr>
          <w:p w14:paraId="419F56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D3A07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2D0FC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325</w:t>
            </w:r>
          </w:p>
        </w:tc>
        <w:tc>
          <w:tcPr>
            <w:tcW w:w="8680" w:type="dxa"/>
            <w:tcBorders>
              <w:top w:val="nil"/>
              <w:left w:val="nil"/>
              <w:bottom w:val="single" w:sz="4" w:space="0" w:color="auto"/>
              <w:right w:val="single" w:sz="4" w:space="0" w:color="auto"/>
            </w:tcBorders>
            <w:shd w:val="clear" w:color="auto" w:fill="auto"/>
            <w:noWrap/>
            <w:vAlign w:val="bottom"/>
            <w:hideMark/>
          </w:tcPr>
          <w:p w14:paraId="6665DF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4,4'-Oxydianiline]</w:t>
            </w:r>
          </w:p>
        </w:tc>
      </w:tr>
      <w:tr w:rsidR="004E1503" w:rsidRPr="004E1503" w14:paraId="211CE8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42B4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326</w:t>
            </w:r>
          </w:p>
        </w:tc>
        <w:tc>
          <w:tcPr>
            <w:tcW w:w="8680" w:type="dxa"/>
            <w:tcBorders>
              <w:top w:val="nil"/>
              <w:left w:val="nil"/>
              <w:bottom w:val="single" w:sz="4" w:space="0" w:color="auto"/>
              <w:right w:val="single" w:sz="4" w:space="0" w:color="auto"/>
            </w:tcBorders>
            <w:shd w:val="clear" w:color="auto" w:fill="auto"/>
            <w:noWrap/>
            <w:vAlign w:val="bottom"/>
            <w:hideMark/>
          </w:tcPr>
          <w:p w14:paraId="2810A1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Naphthalene-1,8-diamine]</w:t>
            </w:r>
          </w:p>
        </w:tc>
      </w:tr>
      <w:tr w:rsidR="004E1503" w:rsidRPr="004E1503" w14:paraId="1FD043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116A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327</w:t>
            </w:r>
          </w:p>
        </w:tc>
        <w:tc>
          <w:tcPr>
            <w:tcW w:w="8680" w:type="dxa"/>
            <w:tcBorders>
              <w:top w:val="nil"/>
              <w:left w:val="nil"/>
              <w:bottom w:val="single" w:sz="4" w:space="0" w:color="auto"/>
              <w:right w:val="single" w:sz="4" w:space="0" w:color="auto"/>
            </w:tcBorders>
            <w:shd w:val="clear" w:color="auto" w:fill="auto"/>
            <w:noWrap/>
            <w:vAlign w:val="bottom"/>
            <w:hideMark/>
          </w:tcPr>
          <w:p w14:paraId="503BC3B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48D86D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CCE1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328</w:t>
            </w:r>
          </w:p>
        </w:tc>
        <w:tc>
          <w:tcPr>
            <w:tcW w:w="8680" w:type="dxa"/>
            <w:tcBorders>
              <w:top w:val="nil"/>
              <w:left w:val="nil"/>
              <w:bottom w:val="single" w:sz="4" w:space="0" w:color="auto"/>
              <w:right w:val="single" w:sz="4" w:space="0" w:color="auto"/>
            </w:tcBorders>
            <w:shd w:val="clear" w:color="auto" w:fill="auto"/>
            <w:noWrap/>
            <w:vAlign w:val="bottom"/>
            <w:hideMark/>
          </w:tcPr>
          <w:p w14:paraId="35FC8BD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865D4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7A5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329</w:t>
            </w:r>
          </w:p>
        </w:tc>
        <w:tc>
          <w:tcPr>
            <w:tcW w:w="8680" w:type="dxa"/>
            <w:tcBorders>
              <w:top w:val="nil"/>
              <w:left w:val="nil"/>
              <w:bottom w:val="single" w:sz="4" w:space="0" w:color="auto"/>
              <w:right w:val="single" w:sz="4" w:space="0" w:color="auto"/>
            </w:tcBorders>
            <w:shd w:val="clear" w:color="auto" w:fill="auto"/>
            <w:noWrap/>
            <w:vAlign w:val="bottom"/>
            <w:hideMark/>
          </w:tcPr>
          <w:p w14:paraId="546A2DA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[4-Methyl-1,3-thiazole-2-carbaldehyde,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1337B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A76F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330</w:t>
            </w:r>
          </w:p>
        </w:tc>
        <w:tc>
          <w:tcPr>
            <w:tcW w:w="8680" w:type="dxa"/>
            <w:tcBorders>
              <w:top w:val="nil"/>
              <w:left w:val="nil"/>
              <w:bottom w:val="single" w:sz="4" w:space="0" w:color="auto"/>
              <w:right w:val="single" w:sz="4" w:space="0" w:color="auto"/>
            </w:tcBorders>
            <w:shd w:val="clear" w:color="auto" w:fill="auto"/>
            <w:noWrap/>
            <w:vAlign w:val="bottom"/>
            <w:hideMark/>
          </w:tcPr>
          <w:p w14:paraId="436B94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4E4AF6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038EA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331</w:t>
            </w:r>
          </w:p>
        </w:tc>
        <w:tc>
          <w:tcPr>
            <w:tcW w:w="8680" w:type="dxa"/>
            <w:tcBorders>
              <w:top w:val="nil"/>
              <w:left w:val="nil"/>
              <w:bottom w:val="single" w:sz="4" w:space="0" w:color="auto"/>
              <w:right w:val="single" w:sz="4" w:space="0" w:color="auto"/>
            </w:tcBorders>
            <w:shd w:val="clear" w:color="auto" w:fill="auto"/>
            <w:noWrap/>
            <w:vAlign w:val="bottom"/>
            <w:hideMark/>
          </w:tcPr>
          <w:p w14:paraId="4683ED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0C09B3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E584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332</w:t>
            </w:r>
          </w:p>
        </w:tc>
        <w:tc>
          <w:tcPr>
            <w:tcW w:w="8680" w:type="dxa"/>
            <w:tcBorders>
              <w:top w:val="nil"/>
              <w:left w:val="nil"/>
              <w:bottom w:val="single" w:sz="4" w:space="0" w:color="auto"/>
              <w:right w:val="single" w:sz="4" w:space="0" w:color="auto"/>
            </w:tcBorders>
            <w:shd w:val="clear" w:color="auto" w:fill="auto"/>
            <w:noWrap/>
            <w:vAlign w:val="bottom"/>
            <w:hideMark/>
          </w:tcPr>
          <w:p w14:paraId="7C0FFA7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11BF9D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B2AB0E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333</w:t>
            </w:r>
          </w:p>
        </w:tc>
        <w:tc>
          <w:tcPr>
            <w:tcW w:w="8680" w:type="dxa"/>
            <w:tcBorders>
              <w:top w:val="nil"/>
              <w:left w:val="nil"/>
              <w:bottom w:val="single" w:sz="4" w:space="0" w:color="auto"/>
              <w:right w:val="single" w:sz="4" w:space="0" w:color="auto"/>
            </w:tcBorders>
            <w:shd w:val="clear" w:color="auto" w:fill="auto"/>
            <w:noWrap/>
            <w:vAlign w:val="bottom"/>
            <w:hideMark/>
          </w:tcPr>
          <w:p w14:paraId="5FD1E1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30971A7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0652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334</w:t>
            </w:r>
          </w:p>
        </w:tc>
        <w:tc>
          <w:tcPr>
            <w:tcW w:w="8680" w:type="dxa"/>
            <w:tcBorders>
              <w:top w:val="nil"/>
              <w:left w:val="nil"/>
              <w:bottom w:val="single" w:sz="4" w:space="0" w:color="auto"/>
              <w:right w:val="single" w:sz="4" w:space="0" w:color="auto"/>
            </w:tcBorders>
            <w:shd w:val="clear" w:color="auto" w:fill="auto"/>
            <w:noWrap/>
            <w:vAlign w:val="bottom"/>
            <w:hideMark/>
          </w:tcPr>
          <w:p w14:paraId="30971F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1F9AD0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DE37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335</w:t>
            </w:r>
          </w:p>
        </w:tc>
        <w:tc>
          <w:tcPr>
            <w:tcW w:w="8680" w:type="dxa"/>
            <w:tcBorders>
              <w:top w:val="nil"/>
              <w:left w:val="nil"/>
              <w:bottom w:val="single" w:sz="4" w:space="0" w:color="auto"/>
              <w:right w:val="single" w:sz="4" w:space="0" w:color="auto"/>
            </w:tcBorders>
            <w:shd w:val="clear" w:color="auto" w:fill="auto"/>
            <w:noWrap/>
            <w:vAlign w:val="bottom"/>
            <w:hideMark/>
          </w:tcPr>
          <w:p w14:paraId="7AFEF4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E16754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6FC8A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336</w:t>
            </w:r>
          </w:p>
        </w:tc>
        <w:tc>
          <w:tcPr>
            <w:tcW w:w="8680" w:type="dxa"/>
            <w:tcBorders>
              <w:top w:val="nil"/>
              <w:left w:val="nil"/>
              <w:bottom w:val="single" w:sz="4" w:space="0" w:color="auto"/>
              <w:right w:val="single" w:sz="4" w:space="0" w:color="auto"/>
            </w:tcBorders>
            <w:shd w:val="clear" w:color="auto" w:fill="auto"/>
            <w:noWrap/>
            <w:vAlign w:val="bottom"/>
            <w:hideMark/>
          </w:tcPr>
          <w:p w14:paraId="157254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5F17F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9D78A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337</w:t>
            </w:r>
          </w:p>
        </w:tc>
        <w:tc>
          <w:tcPr>
            <w:tcW w:w="8680" w:type="dxa"/>
            <w:tcBorders>
              <w:top w:val="nil"/>
              <w:left w:val="nil"/>
              <w:bottom w:val="single" w:sz="4" w:space="0" w:color="auto"/>
              <w:right w:val="single" w:sz="4" w:space="0" w:color="auto"/>
            </w:tcBorders>
            <w:shd w:val="clear" w:color="auto" w:fill="auto"/>
            <w:noWrap/>
            <w:vAlign w:val="bottom"/>
            <w:hideMark/>
          </w:tcPr>
          <w:p w14:paraId="1A2AC5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4,4'-Methylenedianiline]</w:t>
            </w:r>
          </w:p>
        </w:tc>
      </w:tr>
      <w:tr w:rsidR="004E1503" w:rsidRPr="004E1503" w14:paraId="46805C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B79A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338</w:t>
            </w:r>
          </w:p>
        </w:tc>
        <w:tc>
          <w:tcPr>
            <w:tcW w:w="8680" w:type="dxa"/>
            <w:tcBorders>
              <w:top w:val="nil"/>
              <w:left w:val="nil"/>
              <w:bottom w:val="single" w:sz="4" w:space="0" w:color="auto"/>
              <w:right w:val="single" w:sz="4" w:space="0" w:color="auto"/>
            </w:tcBorders>
            <w:shd w:val="clear" w:color="auto" w:fill="auto"/>
            <w:noWrap/>
            <w:vAlign w:val="bottom"/>
            <w:hideMark/>
          </w:tcPr>
          <w:p w14:paraId="3AA427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BD99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6071E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339</w:t>
            </w:r>
          </w:p>
        </w:tc>
        <w:tc>
          <w:tcPr>
            <w:tcW w:w="8680" w:type="dxa"/>
            <w:tcBorders>
              <w:top w:val="nil"/>
              <w:left w:val="nil"/>
              <w:bottom w:val="single" w:sz="4" w:space="0" w:color="auto"/>
              <w:right w:val="single" w:sz="4" w:space="0" w:color="auto"/>
            </w:tcBorders>
            <w:shd w:val="clear" w:color="auto" w:fill="auto"/>
            <w:noWrap/>
            <w:vAlign w:val="bottom"/>
            <w:hideMark/>
          </w:tcPr>
          <w:p w14:paraId="1FFE4C3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Zinc tetrafluoroborate, 4,4'-Oxydianiline]</w:t>
            </w:r>
          </w:p>
        </w:tc>
      </w:tr>
      <w:tr w:rsidR="004E1503" w:rsidRPr="004E1503" w14:paraId="437353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C1B7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340</w:t>
            </w:r>
          </w:p>
        </w:tc>
        <w:tc>
          <w:tcPr>
            <w:tcW w:w="8680" w:type="dxa"/>
            <w:tcBorders>
              <w:top w:val="nil"/>
              <w:left w:val="nil"/>
              <w:bottom w:val="single" w:sz="4" w:space="0" w:color="auto"/>
              <w:right w:val="single" w:sz="4" w:space="0" w:color="auto"/>
            </w:tcBorders>
            <w:shd w:val="clear" w:color="auto" w:fill="auto"/>
            <w:noWrap/>
            <w:vAlign w:val="bottom"/>
            <w:hideMark/>
          </w:tcPr>
          <w:p w14:paraId="17B2DA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291BF15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4FB5E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341</w:t>
            </w:r>
          </w:p>
        </w:tc>
        <w:tc>
          <w:tcPr>
            <w:tcW w:w="8680" w:type="dxa"/>
            <w:tcBorders>
              <w:top w:val="nil"/>
              <w:left w:val="nil"/>
              <w:bottom w:val="single" w:sz="4" w:space="0" w:color="auto"/>
              <w:right w:val="single" w:sz="4" w:space="0" w:color="auto"/>
            </w:tcBorders>
            <w:shd w:val="clear" w:color="auto" w:fill="auto"/>
            <w:noWrap/>
            <w:vAlign w:val="bottom"/>
            <w:hideMark/>
          </w:tcPr>
          <w:p w14:paraId="1F01F4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A007E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00596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342</w:t>
            </w:r>
          </w:p>
        </w:tc>
        <w:tc>
          <w:tcPr>
            <w:tcW w:w="8680" w:type="dxa"/>
            <w:tcBorders>
              <w:top w:val="nil"/>
              <w:left w:val="nil"/>
              <w:bottom w:val="single" w:sz="4" w:space="0" w:color="auto"/>
              <w:right w:val="single" w:sz="4" w:space="0" w:color="auto"/>
            </w:tcBorders>
            <w:shd w:val="clear" w:color="auto" w:fill="auto"/>
            <w:noWrap/>
            <w:vAlign w:val="bottom"/>
            <w:hideMark/>
          </w:tcPr>
          <w:p w14:paraId="61620F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6228B6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0C2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343</w:t>
            </w:r>
          </w:p>
        </w:tc>
        <w:tc>
          <w:tcPr>
            <w:tcW w:w="8680" w:type="dxa"/>
            <w:tcBorders>
              <w:top w:val="nil"/>
              <w:left w:val="nil"/>
              <w:bottom w:val="single" w:sz="4" w:space="0" w:color="auto"/>
              <w:right w:val="single" w:sz="4" w:space="0" w:color="auto"/>
            </w:tcBorders>
            <w:shd w:val="clear" w:color="auto" w:fill="auto"/>
            <w:noWrap/>
            <w:vAlign w:val="bottom"/>
            <w:hideMark/>
          </w:tcPr>
          <w:p w14:paraId="7E8227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Naphthalene-1,8-diamine, Zinc tetrafluoroborate]</w:t>
            </w:r>
          </w:p>
        </w:tc>
      </w:tr>
      <w:tr w:rsidR="004E1503" w:rsidRPr="004E1503" w14:paraId="32708C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00E1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344</w:t>
            </w:r>
          </w:p>
        </w:tc>
        <w:tc>
          <w:tcPr>
            <w:tcW w:w="8680" w:type="dxa"/>
            <w:tcBorders>
              <w:top w:val="nil"/>
              <w:left w:val="nil"/>
              <w:bottom w:val="single" w:sz="4" w:space="0" w:color="auto"/>
              <w:right w:val="single" w:sz="4" w:space="0" w:color="auto"/>
            </w:tcBorders>
            <w:shd w:val="clear" w:color="auto" w:fill="auto"/>
            <w:noWrap/>
            <w:vAlign w:val="bottom"/>
            <w:hideMark/>
          </w:tcPr>
          <w:p w14:paraId="6FE1546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45BC5D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CFA4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345</w:t>
            </w:r>
          </w:p>
        </w:tc>
        <w:tc>
          <w:tcPr>
            <w:tcW w:w="8680" w:type="dxa"/>
            <w:tcBorders>
              <w:top w:val="nil"/>
              <w:left w:val="nil"/>
              <w:bottom w:val="single" w:sz="4" w:space="0" w:color="auto"/>
              <w:right w:val="single" w:sz="4" w:space="0" w:color="auto"/>
            </w:tcBorders>
            <w:shd w:val="clear" w:color="auto" w:fill="auto"/>
            <w:noWrap/>
            <w:vAlign w:val="bottom"/>
            <w:hideMark/>
          </w:tcPr>
          <w:p w14:paraId="12E3BC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6039011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61643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346</w:t>
            </w:r>
          </w:p>
        </w:tc>
        <w:tc>
          <w:tcPr>
            <w:tcW w:w="8680" w:type="dxa"/>
            <w:tcBorders>
              <w:top w:val="nil"/>
              <w:left w:val="nil"/>
              <w:bottom w:val="single" w:sz="4" w:space="0" w:color="auto"/>
              <w:right w:val="single" w:sz="4" w:space="0" w:color="auto"/>
            </w:tcBorders>
            <w:shd w:val="clear" w:color="auto" w:fill="auto"/>
            <w:noWrap/>
            <w:vAlign w:val="bottom"/>
            <w:hideMark/>
          </w:tcPr>
          <w:p w14:paraId="414DC9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7D1D99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EB4F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347</w:t>
            </w:r>
          </w:p>
        </w:tc>
        <w:tc>
          <w:tcPr>
            <w:tcW w:w="8680" w:type="dxa"/>
            <w:tcBorders>
              <w:top w:val="nil"/>
              <w:left w:val="nil"/>
              <w:bottom w:val="single" w:sz="4" w:space="0" w:color="auto"/>
              <w:right w:val="single" w:sz="4" w:space="0" w:color="auto"/>
            </w:tcBorders>
            <w:shd w:val="clear" w:color="auto" w:fill="auto"/>
            <w:noWrap/>
            <w:vAlign w:val="bottom"/>
            <w:hideMark/>
          </w:tcPr>
          <w:p w14:paraId="2F58CF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D03BC4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A5E7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348</w:t>
            </w:r>
          </w:p>
        </w:tc>
        <w:tc>
          <w:tcPr>
            <w:tcW w:w="8680" w:type="dxa"/>
            <w:tcBorders>
              <w:top w:val="nil"/>
              <w:left w:val="nil"/>
              <w:bottom w:val="single" w:sz="4" w:space="0" w:color="auto"/>
              <w:right w:val="single" w:sz="4" w:space="0" w:color="auto"/>
            </w:tcBorders>
            <w:shd w:val="clear" w:color="auto" w:fill="auto"/>
            <w:noWrap/>
            <w:vAlign w:val="bottom"/>
            <w:hideMark/>
          </w:tcPr>
          <w:p w14:paraId="3E9E61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FAF16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5A55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349</w:t>
            </w:r>
          </w:p>
        </w:tc>
        <w:tc>
          <w:tcPr>
            <w:tcW w:w="8680" w:type="dxa"/>
            <w:tcBorders>
              <w:top w:val="nil"/>
              <w:left w:val="nil"/>
              <w:bottom w:val="single" w:sz="4" w:space="0" w:color="auto"/>
              <w:right w:val="single" w:sz="4" w:space="0" w:color="auto"/>
            </w:tcBorders>
            <w:shd w:val="clear" w:color="auto" w:fill="auto"/>
            <w:noWrap/>
            <w:vAlign w:val="bottom"/>
            <w:hideMark/>
          </w:tcPr>
          <w:p w14:paraId="6B8606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3FCE705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1010D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350</w:t>
            </w:r>
          </w:p>
        </w:tc>
        <w:tc>
          <w:tcPr>
            <w:tcW w:w="8680" w:type="dxa"/>
            <w:tcBorders>
              <w:top w:val="nil"/>
              <w:left w:val="nil"/>
              <w:bottom w:val="single" w:sz="4" w:space="0" w:color="auto"/>
              <w:right w:val="single" w:sz="4" w:space="0" w:color="auto"/>
            </w:tcBorders>
            <w:shd w:val="clear" w:color="auto" w:fill="auto"/>
            <w:noWrap/>
            <w:vAlign w:val="bottom"/>
            <w:hideMark/>
          </w:tcPr>
          <w:p w14:paraId="4261DF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3833A6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B9D0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351</w:t>
            </w:r>
          </w:p>
        </w:tc>
        <w:tc>
          <w:tcPr>
            <w:tcW w:w="8680" w:type="dxa"/>
            <w:tcBorders>
              <w:top w:val="nil"/>
              <w:left w:val="nil"/>
              <w:bottom w:val="single" w:sz="4" w:space="0" w:color="auto"/>
              <w:right w:val="single" w:sz="4" w:space="0" w:color="auto"/>
            </w:tcBorders>
            <w:shd w:val="clear" w:color="auto" w:fill="auto"/>
            <w:noWrap/>
            <w:vAlign w:val="bottom"/>
            <w:hideMark/>
          </w:tcPr>
          <w:p w14:paraId="0C8ACA6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5E0152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64D7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352</w:t>
            </w:r>
          </w:p>
        </w:tc>
        <w:tc>
          <w:tcPr>
            <w:tcW w:w="8680" w:type="dxa"/>
            <w:tcBorders>
              <w:top w:val="nil"/>
              <w:left w:val="nil"/>
              <w:bottom w:val="single" w:sz="4" w:space="0" w:color="auto"/>
              <w:right w:val="single" w:sz="4" w:space="0" w:color="auto"/>
            </w:tcBorders>
            <w:shd w:val="clear" w:color="auto" w:fill="auto"/>
            <w:noWrap/>
            <w:vAlign w:val="bottom"/>
            <w:hideMark/>
          </w:tcPr>
          <w:p w14:paraId="63A8CE5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00BF91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C7B3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353</w:t>
            </w:r>
          </w:p>
        </w:tc>
        <w:tc>
          <w:tcPr>
            <w:tcW w:w="8680" w:type="dxa"/>
            <w:tcBorders>
              <w:top w:val="nil"/>
              <w:left w:val="nil"/>
              <w:bottom w:val="single" w:sz="4" w:space="0" w:color="auto"/>
              <w:right w:val="single" w:sz="4" w:space="0" w:color="auto"/>
            </w:tcBorders>
            <w:shd w:val="clear" w:color="auto" w:fill="auto"/>
            <w:noWrap/>
            <w:vAlign w:val="bottom"/>
            <w:hideMark/>
          </w:tcPr>
          <w:p w14:paraId="4F4C60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5F653FE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65F51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354</w:t>
            </w:r>
          </w:p>
        </w:tc>
        <w:tc>
          <w:tcPr>
            <w:tcW w:w="8680" w:type="dxa"/>
            <w:tcBorders>
              <w:top w:val="nil"/>
              <w:left w:val="nil"/>
              <w:bottom w:val="single" w:sz="4" w:space="0" w:color="auto"/>
              <w:right w:val="single" w:sz="4" w:space="0" w:color="auto"/>
            </w:tcBorders>
            <w:shd w:val="clear" w:color="auto" w:fill="auto"/>
            <w:noWrap/>
            <w:vAlign w:val="bottom"/>
            <w:hideMark/>
          </w:tcPr>
          <w:p w14:paraId="31CB4D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D1360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5293A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355</w:t>
            </w:r>
          </w:p>
        </w:tc>
        <w:tc>
          <w:tcPr>
            <w:tcW w:w="8680" w:type="dxa"/>
            <w:tcBorders>
              <w:top w:val="nil"/>
              <w:left w:val="nil"/>
              <w:bottom w:val="single" w:sz="4" w:space="0" w:color="auto"/>
              <w:right w:val="single" w:sz="4" w:space="0" w:color="auto"/>
            </w:tcBorders>
            <w:shd w:val="clear" w:color="auto" w:fill="auto"/>
            <w:noWrap/>
            <w:vAlign w:val="bottom"/>
            <w:hideMark/>
          </w:tcPr>
          <w:p w14:paraId="5CF77A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F52DB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6DE0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356</w:t>
            </w:r>
          </w:p>
        </w:tc>
        <w:tc>
          <w:tcPr>
            <w:tcW w:w="8680" w:type="dxa"/>
            <w:tcBorders>
              <w:top w:val="nil"/>
              <w:left w:val="nil"/>
              <w:bottom w:val="single" w:sz="4" w:space="0" w:color="auto"/>
              <w:right w:val="single" w:sz="4" w:space="0" w:color="auto"/>
            </w:tcBorders>
            <w:shd w:val="clear" w:color="auto" w:fill="auto"/>
            <w:noWrap/>
            <w:vAlign w:val="bottom"/>
            <w:hideMark/>
          </w:tcPr>
          <w:p w14:paraId="113CAA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69F1C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CB0A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357</w:t>
            </w:r>
          </w:p>
        </w:tc>
        <w:tc>
          <w:tcPr>
            <w:tcW w:w="8680" w:type="dxa"/>
            <w:tcBorders>
              <w:top w:val="nil"/>
              <w:left w:val="nil"/>
              <w:bottom w:val="single" w:sz="4" w:space="0" w:color="auto"/>
              <w:right w:val="single" w:sz="4" w:space="0" w:color="auto"/>
            </w:tcBorders>
            <w:shd w:val="clear" w:color="auto" w:fill="auto"/>
            <w:noWrap/>
            <w:vAlign w:val="bottom"/>
            <w:hideMark/>
          </w:tcPr>
          <w:p w14:paraId="70534C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64CA1E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0856C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358</w:t>
            </w:r>
          </w:p>
        </w:tc>
        <w:tc>
          <w:tcPr>
            <w:tcW w:w="8680" w:type="dxa"/>
            <w:tcBorders>
              <w:top w:val="nil"/>
              <w:left w:val="nil"/>
              <w:bottom w:val="single" w:sz="4" w:space="0" w:color="auto"/>
              <w:right w:val="single" w:sz="4" w:space="0" w:color="auto"/>
            </w:tcBorders>
            <w:shd w:val="clear" w:color="auto" w:fill="auto"/>
            <w:noWrap/>
            <w:vAlign w:val="bottom"/>
            <w:hideMark/>
          </w:tcPr>
          <w:p w14:paraId="17F673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4,4'-Methylenedianiline]</w:t>
            </w:r>
          </w:p>
        </w:tc>
      </w:tr>
      <w:tr w:rsidR="004E1503" w:rsidRPr="004E1503" w14:paraId="43F742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F5288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359</w:t>
            </w:r>
          </w:p>
        </w:tc>
        <w:tc>
          <w:tcPr>
            <w:tcW w:w="8680" w:type="dxa"/>
            <w:tcBorders>
              <w:top w:val="nil"/>
              <w:left w:val="nil"/>
              <w:bottom w:val="single" w:sz="4" w:space="0" w:color="auto"/>
              <w:right w:val="single" w:sz="4" w:space="0" w:color="auto"/>
            </w:tcBorders>
            <w:shd w:val="clear" w:color="auto" w:fill="auto"/>
            <w:noWrap/>
            <w:vAlign w:val="bottom"/>
            <w:hideMark/>
          </w:tcPr>
          <w:p w14:paraId="301F83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6CF81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FAD4F6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360</w:t>
            </w:r>
          </w:p>
        </w:tc>
        <w:tc>
          <w:tcPr>
            <w:tcW w:w="8680" w:type="dxa"/>
            <w:tcBorders>
              <w:top w:val="nil"/>
              <w:left w:val="nil"/>
              <w:bottom w:val="single" w:sz="4" w:space="0" w:color="auto"/>
              <w:right w:val="single" w:sz="4" w:space="0" w:color="auto"/>
            </w:tcBorders>
            <w:shd w:val="clear" w:color="auto" w:fill="auto"/>
            <w:noWrap/>
            <w:vAlign w:val="bottom"/>
            <w:hideMark/>
          </w:tcPr>
          <w:p w14:paraId="36CCE19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4,4'-Oxydianiline]</w:t>
            </w:r>
          </w:p>
        </w:tc>
      </w:tr>
      <w:tr w:rsidR="004E1503" w:rsidRPr="004E1503" w14:paraId="09D0BAD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687A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361</w:t>
            </w:r>
          </w:p>
        </w:tc>
        <w:tc>
          <w:tcPr>
            <w:tcW w:w="8680" w:type="dxa"/>
            <w:tcBorders>
              <w:top w:val="nil"/>
              <w:left w:val="nil"/>
              <w:bottom w:val="single" w:sz="4" w:space="0" w:color="auto"/>
              <w:right w:val="single" w:sz="4" w:space="0" w:color="auto"/>
            </w:tcBorders>
            <w:shd w:val="clear" w:color="auto" w:fill="auto"/>
            <w:noWrap/>
            <w:vAlign w:val="bottom"/>
            <w:hideMark/>
          </w:tcPr>
          <w:p w14:paraId="371DB5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Naphthalene-1,8-diamine]</w:t>
            </w:r>
          </w:p>
        </w:tc>
      </w:tr>
      <w:tr w:rsidR="004E1503" w:rsidRPr="004E1503" w14:paraId="0E3491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9BCA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362</w:t>
            </w:r>
          </w:p>
        </w:tc>
        <w:tc>
          <w:tcPr>
            <w:tcW w:w="8680" w:type="dxa"/>
            <w:tcBorders>
              <w:top w:val="nil"/>
              <w:left w:val="nil"/>
              <w:bottom w:val="single" w:sz="4" w:space="0" w:color="auto"/>
              <w:right w:val="single" w:sz="4" w:space="0" w:color="auto"/>
            </w:tcBorders>
            <w:shd w:val="clear" w:color="auto" w:fill="auto"/>
            <w:noWrap/>
            <w:vAlign w:val="bottom"/>
            <w:hideMark/>
          </w:tcPr>
          <w:p w14:paraId="1EB483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B0701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B252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363</w:t>
            </w:r>
          </w:p>
        </w:tc>
        <w:tc>
          <w:tcPr>
            <w:tcW w:w="8680" w:type="dxa"/>
            <w:tcBorders>
              <w:top w:val="nil"/>
              <w:left w:val="nil"/>
              <w:bottom w:val="single" w:sz="4" w:space="0" w:color="auto"/>
              <w:right w:val="single" w:sz="4" w:space="0" w:color="auto"/>
            </w:tcBorders>
            <w:shd w:val="clear" w:color="auto" w:fill="auto"/>
            <w:noWrap/>
            <w:vAlign w:val="bottom"/>
            <w:hideMark/>
          </w:tcPr>
          <w:p w14:paraId="01231C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3A6E28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6D36A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364</w:t>
            </w:r>
          </w:p>
        </w:tc>
        <w:tc>
          <w:tcPr>
            <w:tcW w:w="8680" w:type="dxa"/>
            <w:tcBorders>
              <w:top w:val="nil"/>
              <w:left w:val="nil"/>
              <w:bottom w:val="single" w:sz="4" w:space="0" w:color="auto"/>
              <w:right w:val="single" w:sz="4" w:space="0" w:color="auto"/>
            </w:tcBorders>
            <w:shd w:val="clear" w:color="auto" w:fill="auto"/>
            <w:noWrap/>
            <w:vAlign w:val="bottom"/>
            <w:hideMark/>
          </w:tcPr>
          <w:p w14:paraId="47AF1A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7C1C4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4D6F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365</w:t>
            </w:r>
          </w:p>
        </w:tc>
        <w:tc>
          <w:tcPr>
            <w:tcW w:w="8680" w:type="dxa"/>
            <w:tcBorders>
              <w:top w:val="nil"/>
              <w:left w:val="nil"/>
              <w:bottom w:val="single" w:sz="4" w:space="0" w:color="auto"/>
              <w:right w:val="single" w:sz="4" w:space="0" w:color="auto"/>
            </w:tcBorders>
            <w:shd w:val="clear" w:color="auto" w:fill="auto"/>
            <w:noWrap/>
            <w:vAlign w:val="bottom"/>
            <w:hideMark/>
          </w:tcPr>
          <w:p w14:paraId="39BA364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Zinc tetrafluoroborate]</w:t>
            </w:r>
          </w:p>
        </w:tc>
      </w:tr>
      <w:tr w:rsidR="004E1503" w:rsidRPr="004E1503" w14:paraId="1F2F9D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8BC4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366</w:t>
            </w:r>
          </w:p>
        </w:tc>
        <w:tc>
          <w:tcPr>
            <w:tcW w:w="8680" w:type="dxa"/>
            <w:tcBorders>
              <w:top w:val="nil"/>
              <w:left w:val="nil"/>
              <w:bottom w:val="single" w:sz="4" w:space="0" w:color="auto"/>
              <w:right w:val="single" w:sz="4" w:space="0" w:color="auto"/>
            </w:tcBorders>
            <w:shd w:val="clear" w:color="auto" w:fill="auto"/>
            <w:noWrap/>
            <w:vAlign w:val="bottom"/>
            <w:hideMark/>
          </w:tcPr>
          <w:p w14:paraId="5009B3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583B6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BD41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367</w:t>
            </w:r>
          </w:p>
        </w:tc>
        <w:tc>
          <w:tcPr>
            <w:tcW w:w="8680" w:type="dxa"/>
            <w:tcBorders>
              <w:top w:val="nil"/>
              <w:left w:val="nil"/>
              <w:bottom w:val="single" w:sz="4" w:space="0" w:color="auto"/>
              <w:right w:val="single" w:sz="4" w:space="0" w:color="auto"/>
            </w:tcBorders>
            <w:shd w:val="clear" w:color="auto" w:fill="auto"/>
            <w:noWrap/>
            <w:vAlign w:val="bottom"/>
            <w:hideMark/>
          </w:tcPr>
          <w:p w14:paraId="778507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3204AC8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F4F6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368</w:t>
            </w:r>
          </w:p>
        </w:tc>
        <w:tc>
          <w:tcPr>
            <w:tcW w:w="8680" w:type="dxa"/>
            <w:tcBorders>
              <w:top w:val="nil"/>
              <w:left w:val="nil"/>
              <w:bottom w:val="single" w:sz="4" w:space="0" w:color="auto"/>
              <w:right w:val="single" w:sz="4" w:space="0" w:color="auto"/>
            </w:tcBorders>
            <w:shd w:val="clear" w:color="auto" w:fill="auto"/>
            <w:noWrap/>
            <w:vAlign w:val="bottom"/>
            <w:hideMark/>
          </w:tcPr>
          <w:p w14:paraId="189F4AC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Silver tetrafluoroborate]</w:t>
            </w:r>
          </w:p>
        </w:tc>
      </w:tr>
      <w:tr w:rsidR="004E1503" w:rsidRPr="004E1503" w14:paraId="585BC4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5C8B8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369</w:t>
            </w:r>
          </w:p>
        </w:tc>
        <w:tc>
          <w:tcPr>
            <w:tcW w:w="8680" w:type="dxa"/>
            <w:tcBorders>
              <w:top w:val="nil"/>
              <w:left w:val="nil"/>
              <w:bottom w:val="single" w:sz="4" w:space="0" w:color="auto"/>
              <w:right w:val="single" w:sz="4" w:space="0" w:color="auto"/>
            </w:tcBorders>
            <w:shd w:val="clear" w:color="auto" w:fill="auto"/>
            <w:noWrap/>
            <w:vAlign w:val="bottom"/>
            <w:hideMark/>
          </w:tcPr>
          <w:p w14:paraId="11612F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2,2'-Oxydiethanamine, Silver tetrafluoroborate]</w:t>
            </w:r>
          </w:p>
        </w:tc>
      </w:tr>
      <w:tr w:rsidR="004E1503" w:rsidRPr="004E1503" w14:paraId="679F987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94762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370</w:t>
            </w:r>
          </w:p>
        </w:tc>
        <w:tc>
          <w:tcPr>
            <w:tcW w:w="8680" w:type="dxa"/>
            <w:tcBorders>
              <w:top w:val="nil"/>
              <w:left w:val="nil"/>
              <w:bottom w:val="single" w:sz="4" w:space="0" w:color="auto"/>
              <w:right w:val="single" w:sz="4" w:space="0" w:color="auto"/>
            </w:tcBorders>
            <w:shd w:val="clear" w:color="auto" w:fill="auto"/>
            <w:noWrap/>
            <w:vAlign w:val="bottom"/>
            <w:hideMark/>
          </w:tcPr>
          <w:p w14:paraId="0185086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114C0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A96A5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371</w:t>
            </w:r>
          </w:p>
        </w:tc>
        <w:tc>
          <w:tcPr>
            <w:tcW w:w="8680" w:type="dxa"/>
            <w:tcBorders>
              <w:top w:val="nil"/>
              <w:left w:val="nil"/>
              <w:bottom w:val="single" w:sz="4" w:space="0" w:color="auto"/>
              <w:right w:val="single" w:sz="4" w:space="0" w:color="auto"/>
            </w:tcBorders>
            <w:shd w:val="clear" w:color="auto" w:fill="auto"/>
            <w:noWrap/>
            <w:vAlign w:val="bottom"/>
            <w:hideMark/>
          </w:tcPr>
          <w:p w14:paraId="2E61981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4,4'-Methylenedianiline]</w:t>
            </w:r>
          </w:p>
        </w:tc>
      </w:tr>
      <w:tr w:rsidR="004E1503" w:rsidRPr="004E1503" w14:paraId="48F3C42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32DB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372</w:t>
            </w:r>
          </w:p>
        </w:tc>
        <w:tc>
          <w:tcPr>
            <w:tcW w:w="8680" w:type="dxa"/>
            <w:tcBorders>
              <w:top w:val="nil"/>
              <w:left w:val="nil"/>
              <w:bottom w:val="single" w:sz="4" w:space="0" w:color="auto"/>
              <w:right w:val="single" w:sz="4" w:space="0" w:color="auto"/>
            </w:tcBorders>
            <w:shd w:val="clear" w:color="auto" w:fill="auto"/>
            <w:noWrap/>
            <w:vAlign w:val="bottom"/>
            <w:hideMark/>
          </w:tcPr>
          <w:p w14:paraId="6E1579E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B8390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B8EF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373</w:t>
            </w:r>
          </w:p>
        </w:tc>
        <w:tc>
          <w:tcPr>
            <w:tcW w:w="8680" w:type="dxa"/>
            <w:tcBorders>
              <w:top w:val="nil"/>
              <w:left w:val="nil"/>
              <w:bottom w:val="single" w:sz="4" w:space="0" w:color="auto"/>
              <w:right w:val="single" w:sz="4" w:space="0" w:color="auto"/>
            </w:tcBorders>
            <w:shd w:val="clear" w:color="auto" w:fill="auto"/>
            <w:noWrap/>
            <w:vAlign w:val="bottom"/>
            <w:hideMark/>
          </w:tcPr>
          <w:p w14:paraId="33CC9BD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4,4'-Oxydianiline]</w:t>
            </w:r>
          </w:p>
        </w:tc>
      </w:tr>
      <w:tr w:rsidR="004E1503" w:rsidRPr="004E1503" w14:paraId="5DEFD0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49639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374</w:t>
            </w:r>
          </w:p>
        </w:tc>
        <w:tc>
          <w:tcPr>
            <w:tcW w:w="8680" w:type="dxa"/>
            <w:tcBorders>
              <w:top w:val="nil"/>
              <w:left w:val="nil"/>
              <w:bottom w:val="single" w:sz="4" w:space="0" w:color="auto"/>
              <w:right w:val="single" w:sz="4" w:space="0" w:color="auto"/>
            </w:tcBorders>
            <w:shd w:val="clear" w:color="auto" w:fill="auto"/>
            <w:noWrap/>
            <w:vAlign w:val="bottom"/>
            <w:hideMark/>
          </w:tcPr>
          <w:p w14:paraId="477E939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Naphthalene-1,8-diamine]</w:t>
            </w:r>
          </w:p>
        </w:tc>
      </w:tr>
      <w:tr w:rsidR="004E1503" w:rsidRPr="004E1503" w14:paraId="518A01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2D32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375</w:t>
            </w:r>
          </w:p>
        </w:tc>
        <w:tc>
          <w:tcPr>
            <w:tcW w:w="8680" w:type="dxa"/>
            <w:tcBorders>
              <w:top w:val="nil"/>
              <w:left w:val="nil"/>
              <w:bottom w:val="single" w:sz="4" w:space="0" w:color="auto"/>
              <w:right w:val="single" w:sz="4" w:space="0" w:color="auto"/>
            </w:tcBorders>
            <w:shd w:val="clear" w:color="auto" w:fill="auto"/>
            <w:noWrap/>
            <w:vAlign w:val="bottom"/>
            <w:hideMark/>
          </w:tcPr>
          <w:p w14:paraId="64EC1F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F12C0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7410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376</w:t>
            </w:r>
          </w:p>
        </w:tc>
        <w:tc>
          <w:tcPr>
            <w:tcW w:w="8680" w:type="dxa"/>
            <w:tcBorders>
              <w:top w:val="nil"/>
              <w:left w:val="nil"/>
              <w:bottom w:val="single" w:sz="4" w:space="0" w:color="auto"/>
              <w:right w:val="single" w:sz="4" w:space="0" w:color="auto"/>
            </w:tcBorders>
            <w:shd w:val="clear" w:color="auto" w:fill="auto"/>
            <w:noWrap/>
            <w:vAlign w:val="bottom"/>
            <w:hideMark/>
          </w:tcPr>
          <w:p w14:paraId="1DAA08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2BC509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6631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377</w:t>
            </w:r>
          </w:p>
        </w:tc>
        <w:tc>
          <w:tcPr>
            <w:tcW w:w="8680" w:type="dxa"/>
            <w:tcBorders>
              <w:top w:val="nil"/>
              <w:left w:val="nil"/>
              <w:bottom w:val="single" w:sz="4" w:space="0" w:color="auto"/>
              <w:right w:val="single" w:sz="4" w:space="0" w:color="auto"/>
            </w:tcBorders>
            <w:shd w:val="clear" w:color="auto" w:fill="auto"/>
            <w:noWrap/>
            <w:vAlign w:val="bottom"/>
            <w:hideMark/>
          </w:tcPr>
          <w:p w14:paraId="44988F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[1-Methyl-1H-benzimidazole-2-carbaldehyde,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A716E2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0EEB7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378</w:t>
            </w:r>
          </w:p>
        </w:tc>
        <w:tc>
          <w:tcPr>
            <w:tcW w:w="8680" w:type="dxa"/>
            <w:tcBorders>
              <w:top w:val="nil"/>
              <w:left w:val="nil"/>
              <w:bottom w:val="single" w:sz="4" w:space="0" w:color="auto"/>
              <w:right w:val="single" w:sz="4" w:space="0" w:color="auto"/>
            </w:tcBorders>
            <w:shd w:val="clear" w:color="auto" w:fill="auto"/>
            <w:noWrap/>
            <w:vAlign w:val="bottom"/>
            <w:hideMark/>
          </w:tcPr>
          <w:p w14:paraId="746CBB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FA1A5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9C857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379</w:t>
            </w:r>
          </w:p>
        </w:tc>
        <w:tc>
          <w:tcPr>
            <w:tcW w:w="8680" w:type="dxa"/>
            <w:tcBorders>
              <w:top w:val="nil"/>
              <w:left w:val="nil"/>
              <w:bottom w:val="single" w:sz="4" w:space="0" w:color="auto"/>
              <w:right w:val="single" w:sz="4" w:space="0" w:color="auto"/>
            </w:tcBorders>
            <w:shd w:val="clear" w:color="auto" w:fill="auto"/>
            <w:noWrap/>
            <w:vAlign w:val="bottom"/>
            <w:hideMark/>
          </w:tcPr>
          <w:p w14:paraId="5BBA28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90086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4D2B0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380</w:t>
            </w:r>
          </w:p>
        </w:tc>
        <w:tc>
          <w:tcPr>
            <w:tcW w:w="8680" w:type="dxa"/>
            <w:tcBorders>
              <w:top w:val="nil"/>
              <w:left w:val="nil"/>
              <w:bottom w:val="single" w:sz="4" w:space="0" w:color="auto"/>
              <w:right w:val="single" w:sz="4" w:space="0" w:color="auto"/>
            </w:tcBorders>
            <w:shd w:val="clear" w:color="auto" w:fill="auto"/>
            <w:noWrap/>
            <w:vAlign w:val="bottom"/>
            <w:hideMark/>
          </w:tcPr>
          <w:p w14:paraId="76781D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35A043B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2CD9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381</w:t>
            </w:r>
          </w:p>
        </w:tc>
        <w:tc>
          <w:tcPr>
            <w:tcW w:w="8680" w:type="dxa"/>
            <w:tcBorders>
              <w:top w:val="nil"/>
              <w:left w:val="nil"/>
              <w:bottom w:val="single" w:sz="4" w:space="0" w:color="auto"/>
              <w:right w:val="single" w:sz="4" w:space="0" w:color="auto"/>
            </w:tcBorders>
            <w:shd w:val="clear" w:color="auto" w:fill="auto"/>
            <w:noWrap/>
            <w:vAlign w:val="bottom"/>
            <w:hideMark/>
          </w:tcPr>
          <w:p w14:paraId="67940C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182D74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52A54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382</w:t>
            </w:r>
          </w:p>
        </w:tc>
        <w:tc>
          <w:tcPr>
            <w:tcW w:w="8680" w:type="dxa"/>
            <w:tcBorders>
              <w:top w:val="nil"/>
              <w:left w:val="nil"/>
              <w:bottom w:val="single" w:sz="4" w:space="0" w:color="auto"/>
              <w:right w:val="single" w:sz="4" w:space="0" w:color="auto"/>
            </w:tcBorders>
            <w:shd w:val="clear" w:color="auto" w:fill="auto"/>
            <w:noWrap/>
            <w:vAlign w:val="bottom"/>
            <w:hideMark/>
          </w:tcPr>
          <w:p w14:paraId="5D9AD6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F7386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E193B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383</w:t>
            </w:r>
          </w:p>
        </w:tc>
        <w:tc>
          <w:tcPr>
            <w:tcW w:w="8680" w:type="dxa"/>
            <w:tcBorders>
              <w:top w:val="nil"/>
              <w:left w:val="nil"/>
              <w:bottom w:val="single" w:sz="4" w:space="0" w:color="auto"/>
              <w:right w:val="single" w:sz="4" w:space="0" w:color="auto"/>
            </w:tcBorders>
            <w:shd w:val="clear" w:color="auto" w:fill="auto"/>
            <w:noWrap/>
            <w:vAlign w:val="bottom"/>
            <w:hideMark/>
          </w:tcPr>
          <w:p w14:paraId="42EBE9C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CB8EB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E895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384</w:t>
            </w:r>
          </w:p>
        </w:tc>
        <w:tc>
          <w:tcPr>
            <w:tcW w:w="8680" w:type="dxa"/>
            <w:tcBorders>
              <w:top w:val="nil"/>
              <w:left w:val="nil"/>
              <w:bottom w:val="single" w:sz="4" w:space="0" w:color="auto"/>
              <w:right w:val="single" w:sz="4" w:space="0" w:color="auto"/>
            </w:tcBorders>
            <w:shd w:val="clear" w:color="auto" w:fill="auto"/>
            <w:noWrap/>
            <w:vAlign w:val="bottom"/>
            <w:hideMark/>
          </w:tcPr>
          <w:p w14:paraId="1EC0FD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CA969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2CEA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385</w:t>
            </w:r>
          </w:p>
        </w:tc>
        <w:tc>
          <w:tcPr>
            <w:tcW w:w="8680" w:type="dxa"/>
            <w:tcBorders>
              <w:top w:val="nil"/>
              <w:left w:val="nil"/>
              <w:bottom w:val="single" w:sz="4" w:space="0" w:color="auto"/>
              <w:right w:val="single" w:sz="4" w:space="0" w:color="auto"/>
            </w:tcBorders>
            <w:shd w:val="clear" w:color="auto" w:fill="auto"/>
            <w:noWrap/>
            <w:vAlign w:val="bottom"/>
            <w:hideMark/>
          </w:tcPr>
          <w:p w14:paraId="0F19D2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4,4'-Methylenedianiline]</w:t>
            </w:r>
          </w:p>
        </w:tc>
      </w:tr>
      <w:tr w:rsidR="004E1503" w:rsidRPr="004E1503" w14:paraId="271D299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30C5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386</w:t>
            </w:r>
          </w:p>
        </w:tc>
        <w:tc>
          <w:tcPr>
            <w:tcW w:w="8680" w:type="dxa"/>
            <w:tcBorders>
              <w:top w:val="nil"/>
              <w:left w:val="nil"/>
              <w:bottom w:val="single" w:sz="4" w:space="0" w:color="auto"/>
              <w:right w:val="single" w:sz="4" w:space="0" w:color="auto"/>
            </w:tcBorders>
            <w:shd w:val="clear" w:color="auto" w:fill="auto"/>
            <w:noWrap/>
            <w:vAlign w:val="bottom"/>
            <w:hideMark/>
          </w:tcPr>
          <w:p w14:paraId="7C1405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DDD1DE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D1DA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387</w:t>
            </w:r>
          </w:p>
        </w:tc>
        <w:tc>
          <w:tcPr>
            <w:tcW w:w="8680" w:type="dxa"/>
            <w:tcBorders>
              <w:top w:val="nil"/>
              <w:left w:val="nil"/>
              <w:bottom w:val="single" w:sz="4" w:space="0" w:color="auto"/>
              <w:right w:val="single" w:sz="4" w:space="0" w:color="auto"/>
            </w:tcBorders>
            <w:shd w:val="clear" w:color="auto" w:fill="auto"/>
            <w:noWrap/>
            <w:vAlign w:val="bottom"/>
            <w:hideMark/>
          </w:tcPr>
          <w:p w14:paraId="21C6ACB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Zinc tetrafluoroborate, 4,4'-Oxydianiline]</w:t>
            </w:r>
          </w:p>
        </w:tc>
      </w:tr>
      <w:tr w:rsidR="004E1503" w:rsidRPr="004E1503" w14:paraId="6329EE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6D0376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388</w:t>
            </w:r>
          </w:p>
        </w:tc>
        <w:tc>
          <w:tcPr>
            <w:tcW w:w="8680" w:type="dxa"/>
            <w:tcBorders>
              <w:top w:val="nil"/>
              <w:left w:val="nil"/>
              <w:bottom w:val="single" w:sz="4" w:space="0" w:color="auto"/>
              <w:right w:val="single" w:sz="4" w:space="0" w:color="auto"/>
            </w:tcBorders>
            <w:shd w:val="clear" w:color="auto" w:fill="auto"/>
            <w:noWrap/>
            <w:vAlign w:val="bottom"/>
            <w:hideMark/>
          </w:tcPr>
          <w:p w14:paraId="7CEB1FA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6278B2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C1FE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389</w:t>
            </w:r>
          </w:p>
        </w:tc>
        <w:tc>
          <w:tcPr>
            <w:tcW w:w="8680" w:type="dxa"/>
            <w:tcBorders>
              <w:top w:val="nil"/>
              <w:left w:val="nil"/>
              <w:bottom w:val="single" w:sz="4" w:space="0" w:color="auto"/>
              <w:right w:val="single" w:sz="4" w:space="0" w:color="auto"/>
            </w:tcBorders>
            <w:shd w:val="clear" w:color="auto" w:fill="auto"/>
            <w:noWrap/>
            <w:vAlign w:val="bottom"/>
            <w:hideMark/>
          </w:tcPr>
          <w:p w14:paraId="5F5532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B4E797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6F7C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390</w:t>
            </w:r>
          </w:p>
        </w:tc>
        <w:tc>
          <w:tcPr>
            <w:tcW w:w="8680" w:type="dxa"/>
            <w:tcBorders>
              <w:top w:val="nil"/>
              <w:left w:val="nil"/>
              <w:bottom w:val="single" w:sz="4" w:space="0" w:color="auto"/>
              <w:right w:val="single" w:sz="4" w:space="0" w:color="auto"/>
            </w:tcBorders>
            <w:shd w:val="clear" w:color="auto" w:fill="auto"/>
            <w:noWrap/>
            <w:vAlign w:val="bottom"/>
            <w:hideMark/>
          </w:tcPr>
          <w:p w14:paraId="0F0AC5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38B7BD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97324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391</w:t>
            </w:r>
          </w:p>
        </w:tc>
        <w:tc>
          <w:tcPr>
            <w:tcW w:w="8680" w:type="dxa"/>
            <w:tcBorders>
              <w:top w:val="nil"/>
              <w:left w:val="nil"/>
              <w:bottom w:val="single" w:sz="4" w:space="0" w:color="auto"/>
              <w:right w:val="single" w:sz="4" w:space="0" w:color="auto"/>
            </w:tcBorders>
            <w:shd w:val="clear" w:color="auto" w:fill="auto"/>
            <w:noWrap/>
            <w:vAlign w:val="bottom"/>
            <w:hideMark/>
          </w:tcPr>
          <w:p w14:paraId="4F70E2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Naphthalene-1,8-diamine, Zinc tetrafluoroborate]</w:t>
            </w:r>
          </w:p>
        </w:tc>
      </w:tr>
      <w:tr w:rsidR="004E1503" w:rsidRPr="004E1503" w14:paraId="31B71E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ED20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392</w:t>
            </w:r>
          </w:p>
        </w:tc>
        <w:tc>
          <w:tcPr>
            <w:tcW w:w="8680" w:type="dxa"/>
            <w:tcBorders>
              <w:top w:val="nil"/>
              <w:left w:val="nil"/>
              <w:bottom w:val="single" w:sz="4" w:space="0" w:color="auto"/>
              <w:right w:val="single" w:sz="4" w:space="0" w:color="auto"/>
            </w:tcBorders>
            <w:shd w:val="clear" w:color="auto" w:fill="auto"/>
            <w:noWrap/>
            <w:vAlign w:val="bottom"/>
            <w:hideMark/>
          </w:tcPr>
          <w:p w14:paraId="531041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3F85303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0D33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393</w:t>
            </w:r>
          </w:p>
        </w:tc>
        <w:tc>
          <w:tcPr>
            <w:tcW w:w="8680" w:type="dxa"/>
            <w:tcBorders>
              <w:top w:val="nil"/>
              <w:left w:val="nil"/>
              <w:bottom w:val="single" w:sz="4" w:space="0" w:color="auto"/>
              <w:right w:val="single" w:sz="4" w:space="0" w:color="auto"/>
            </w:tcBorders>
            <w:shd w:val="clear" w:color="auto" w:fill="auto"/>
            <w:noWrap/>
            <w:vAlign w:val="bottom"/>
            <w:hideMark/>
          </w:tcPr>
          <w:p w14:paraId="6A6BAAD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37CE44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97F7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394</w:t>
            </w:r>
          </w:p>
        </w:tc>
        <w:tc>
          <w:tcPr>
            <w:tcW w:w="8680" w:type="dxa"/>
            <w:tcBorders>
              <w:top w:val="nil"/>
              <w:left w:val="nil"/>
              <w:bottom w:val="single" w:sz="4" w:space="0" w:color="auto"/>
              <w:right w:val="single" w:sz="4" w:space="0" w:color="auto"/>
            </w:tcBorders>
            <w:shd w:val="clear" w:color="auto" w:fill="auto"/>
            <w:noWrap/>
            <w:vAlign w:val="bottom"/>
            <w:hideMark/>
          </w:tcPr>
          <w:p w14:paraId="27F1D4C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0CB749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4E80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395</w:t>
            </w:r>
          </w:p>
        </w:tc>
        <w:tc>
          <w:tcPr>
            <w:tcW w:w="8680" w:type="dxa"/>
            <w:tcBorders>
              <w:top w:val="nil"/>
              <w:left w:val="nil"/>
              <w:bottom w:val="single" w:sz="4" w:space="0" w:color="auto"/>
              <w:right w:val="single" w:sz="4" w:space="0" w:color="auto"/>
            </w:tcBorders>
            <w:shd w:val="clear" w:color="auto" w:fill="auto"/>
            <w:noWrap/>
            <w:vAlign w:val="bottom"/>
            <w:hideMark/>
          </w:tcPr>
          <w:p w14:paraId="0391D5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C30473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E8751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396</w:t>
            </w:r>
          </w:p>
        </w:tc>
        <w:tc>
          <w:tcPr>
            <w:tcW w:w="8680" w:type="dxa"/>
            <w:tcBorders>
              <w:top w:val="nil"/>
              <w:left w:val="nil"/>
              <w:bottom w:val="single" w:sz="4" w:space="0" w:color="auto"/>
              <w:right w:val="single" w:sz="4" w:space="0" w:color="auto"/>
            </w:tcBorders>
            <w:shd w:val="clear" w:color="auto" w:fill="auto"/>
            <w:noWrap/>
            <w:vAlign w:val="bottom"/>
            <w:hideMark/>
          </w:tcPr>
          <w:p w14:paraId="5845E3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BB710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29006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397</w:t>
            </w:r>
          </w:p>
        </w:tc>
        <w:tc>
          <w:tcPr>
            <w:tcW w:w="8680" w:type="dxa"/>
            <w:tcBorders>
              <w:top w:val="nil"/>
              <w:left w:val="nil"/>
              <w:bottom w:val="single" w:sz="4" w:space="0" w:color="auto"/>
              <w:right w:val="single" w:sz="4" w:space="0" w:color="auto"/>
            </w:tcBorders>
            <w:shd w:val="clear" w:color="auto" w:fill="auto"/>
            <w:noWrap/>
            <w:vAlign w:val="bottom"/>
            <w:hideMark/>
          </w:tcPr>
          <w:p w14:paraId="4701D0E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734D657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0379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398</w:t>
            </w:r>
          </w:p>
        </w:tc>
        <w:tc>
          <w:tcPr>
            <w:tcW w:w="8680" w:type="dxa"/>
            <w:tcBorders>
              <w:top w:val="nil"/>
              <w:left w:val="nil"/>
              <w:bottom w:val="single" w:sz="4" w:space="0" w:color="auto"/>
              <w:right w:val="single" w:sz="4" w:space="0" w:color="auto"/>
            </w:tcBorders>
            <w:shd w:val="clear" w:color="auto" w:fill="auto"/>
            <w:noWrap/>
            <w:vAlign w:val="bottom"/>
            <w:hideMark/>
          </w:tcPr>
          <w:p w14:paraId="056448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7A7B2CB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B3A4B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399</w:t>
            </w:r>
          </w:p>
        </w:tc>
        <w:tc>
          <w:tcPr>
            <w:tcW w:w="8680" w:type="dxa"/>
            <w:tcBorders>
              <w:top w:val="nil"/>
              <w:left w:val="nil"/>
              <w:bottom w:val="single" w:sz="4" w:space="0" w:color="auto"/>
              <w:right w:val="single" w:sz="4" w:space="0" w:color="auto"/>
            </w:tcBorders>
            <w:shd w:val="clear" w:color="auto" w:fill="auto"/>
            <w:noWrap/>
            <w:vAlign w:val="bottom"/>
            <w:hideMark/>
          </w:tcPr>
          <w:p w14:paraId="0679674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0E4159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F24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400</w:t>
            </w:r>
          </w:p>
        </w:tc>
        <w:tc>
          <w:tcPr>
            <w:tcW w:w="8680" w:type="dxa"/>
            <w:tcBorders>
              <w:top w:val="nil"/>
              <w:left w:val="nil"/>
              <w:bottom w:val="single" w:sz="4" w:space="0" w:color="auto"/>
              <w:right w:val="single" w:sz="4" w:space="0" w:color="auto"/>
            </w:tcBorders>
            <w:shd w:val="clear" w:color="auto" w:fill="auto"/>
            <w:noWrap/>
            <w:vAlign w:val="bottom"/>
            <w:hideMark/>
          </w:tcPr>
          <w:p w14:paraId="5CE668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1118B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254B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401</w:t>
            </w:r>
          </w:p>
        </w:tc>
        <w:tc>
          <w:tcPr>
            <w:tcW w:w="8680" w:type="dxa"/>
            <w:tcBorders>
              <w:top w:val="nil"/>
              <w:left w:val="nil"/>
              <w:bottom w:val="single" w:sz="4" w:space="0" w:color="auto"/>
              <w:right w:val="single" w:sz="4" w:space="0" w:color="auto"/>
            </w:tcBorders>
            <w:shd w:val="clear" w:color="auto" w:fill="auto"/>
            <w:noWrap/>
            <w:vAlign w:val="bottom"/>
            <w:hideMark/>
          </w:tcPr>
          <w:p w14:paraId="3DC672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61FD48C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1EAB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402</w:t>
            </w:r>
          </w:p>
        </w:tc>
        <w:tc>
          <w:tcPr>
            <w:tcW w:w="8680" w:type="dxa"/>
            <w:tcBorders>
              <w:top w:val="nil"/>
              <w:left w:val="nil"/>
              <w:bottom w:val="single" w:sz="4" w:space="0" w:color="auto"/>
              <w:right w:val="single" w:sz="4" w:space="0" w:color="auto"/>
            </w:tcBorders>
            <w:shd w:val="clear" w:color="auto" w:fill="auto"/>
            <w:noWrap/>
            <w:vAlign w:val="bottom"/>
            <w:hideMark/>
          </w:tcPr>
          <w:p w14:paraId="48A0F5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11BBDD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CDE87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403</w:t>
            </w:r>
          </w:p>
        </w:tc>
        <w:tc>
          <w:tcPr>
            <w:tcW w:w="8680" w:type="dxa"/>
            <w:tcBorders>
              <w:top w:val="nil"/>
              <w:left w:val="nil"/>
              <w:bottom w:val="single" w:sz="4" w:space="0" w:color="auto"/>
              <w:right w:val="single" w:sz="4" w:space="0" w:color="auto"/>
            </w:tcBorders>
            <w:shd w:val="clear" w:color="auto" w:fill="auto"/>
            <w:noWrap/>
            <w:vAlign w:val="bottom"/>
            <w:hideMark/>
          </w:tcPr>
          <w:p w14:paraId="100458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45241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3545E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404</w:t>
            </w:r>
          </w:p>
        </w:tc>
        <w:tc>
          <w:tcPr>
            <w:tcW w:w="8680" w:type="dxa"/>
            <w:tcBorders>
              <w:top w:val="nil"/>
              <w:left w:val="nil"/>
              <w:bottom w:val="single" w:sz="4" w:space="0" w:color="auto"/>
              <w:right w:val="single" w:sz="4" w:space="0" w:color="auto"/>
            </w:tcBorders>
            <w:shd w:val="clear" w:color="auto" w:fill="auto"/>
            <w:noWrap/>
            <w:vAlign w:val="bottom"/>
            <w:hideMark/>
          </w:tcPr>
          <w:p w14:paraId="69C70D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20E5C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A9D1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405</w:t>
            </w:r>
          </w:p>
        </w:tc>
        <w:tc>
          <w:tcPr>
            <w:tcW w:w="8680" w:type="dxa"/>
            <w:tcBorders>
              <w:top w:val="nil"/>
              <w:left w:val="nil"/>
              <w:bottom w:val="single" w:sz="4" w:space="0" w:color="auto"/>
              <w:right w:val="single" w:sz="4" w:space="0" w:color="auto"/>
            </w:tcBorders>
            <w:shd w:val="clear" w:color="auto" w:fill="auto"/>
            <w:noWrap/>
            <w:vAlign w:val="bottom"/>
            <w:hideMark/>
          </w:tcPr>
          <w:p w14:paraId="37CCACC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3B2E5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ECBE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406</w:t>
            </w:r>
          </w:p>
        </w:tc>
        <w:tc>
          <w:tcPr>
            <w:tcW w:w="8680" w:type="dxa"/>
            <w:tcBorders>
              <w:top w:val="nil"/>
              <w:left w:val="nil"/>
              <w:bottom w:val="single" w:sz="4" w:space="0" w:color="auto"/>
              <w:right w:val="single" w:sz="4" w:space="0" w:color="auto"/>
            </w:tcBorders>
            <w:shd w:val="clear" w:color="auto" w:fill="auto"/>
            <w:noWrap/>
            <w:vAlign w:val="bottom"/>
            <w:hideMark/>
          </w:tcPr>
          <w:p w14:paraId="0459CA4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4,4'-Methylenedianiline]</w:t>
            </w:r>
          </w:p>
        </w:tc>
      </w:tr>
      <w:tr w:rsidR="004E1503" w:rsidRPr="004E1503" w14:paraId="4D71CE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1897A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407</w:t>
            </w:r>
          </w:p>
        </w:tc>
        <w:tc>
          <w:tcPr>
            <w:tcW w:w="8680" w:type="dxa"/>
            <w:tcBorders>
              <w:top w:val="nil"/>
              <w:left w:val="nil"/>
              <w:bottom w:val="single" w:sz="4" w:space="0" w:color="auto"/>
              <w:right w:val="single" w:sz="4" w:space="0" w:color="auto"/>
            </w:tcBorders>
            <w:shd w:val="clear" w:color="auto" w:fill="auto"/>
            <w:noWrap/>
            <w:vAlign w:val="bottom"/>
            <w:hideMark/>
          </w:tcPr>
          <w:p w14:paraId="277EFB0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18008E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018E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408</w:t>
            </w:r>
          </w:p>
        </w:tc>
        <w:tc>
          <w:tcPr>
            <w:tcW w:w="8680" w:type="dxa"/>
            <w:tcBorders>
              <w:top w:val="nil"/>
              <w:left w:val="nil"/>
              <w:bottom w:val="single" w:sz="4" w:space="0" w:color="auto"/>
              <w:right w:val="single" w:sz="4" w:space="0" w:color="auto"/>
            </w:tcBorders>
            <w:shd w:val="clear" w:color="auto" w:fill="auto"/>
            <w:noWrap/>
            <w:vAlign w:val="bottom"/>
            <w:hideMark/>
          </w:tcPr>
          <w:p w14:paraId="30CD5D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4,4'-Oxydianiline]</w:t>
            </w:r>
          </w:p>
        </w:tc>
      </w:tr>
      <w:tr w:rsidR="004E1503" w:rsidRPr="004E1503" w14:paraId="56C105A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E1F1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409</w:t>
            </w:r>
          </w:p>
        </w:tc>
        <w:tc>
          <w:tcPr>
            <w:tcW w:w="8680" w:type="dxa"/>
            <w:tcBorders>
              <w:top w:val="nil"/>
              <w:left w:val="nil"/>
              <w:bottom w:val="single" w:sz="4" w:space="0" w:color="auto"/>
              <w:right w:val="single" w:sz="4" w:space="0" w:color="auto"/>
            </w:tcBorders>
            <w:shd w:val="clear" w:color="auto" w:fill="auto"/>
            <w:noWrap/>
            <w:vAlign w:val="bottom"/>
            <w:hideMark/>
          </w:tcPr>
          <w:p w14:paraId="71EAC62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Naphthalene-1,8-diamine]</w:t>
            </w:r>
          </w:p>
        </w:tc>
      </w:tr>
      <w:tr w:rsidR="004E1503" w:rsidRPr="004E1503" w14:paraId="7A1D0E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603EE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410</w:t>
            </w:r>
          </w:p>
        </w:tc>
        <w:tc>
          <w:tcPr>
            <w:tcW w:w="8680" w:type="dxa"/>
            <w:tcBorders>
              <w:top w:val="nil"/>
              <w:left w:val="nil"/>
              <w:bottom w:val="single" w:sz="4" w:space="0" w:color="auto"/>
              <w:right w:val="single" w:sz="4" w:space="0" w:color="auto"/>
            </w:tcBorders>
            <w:shd w:val="clear" w:color="auto" w:fill="auto"/>
            <w:noWrap/>
            <w:vAlign w:val="bottom"/>
            <w:hideMark/>
          </w:tcPr>
          <w:p w14:paraId="1FF0F6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CACDA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CD5E0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411</w:t>
            </w:r>
          </w:p>
        </w:tc>
        <w:tc>
          <w:tcPr>
            <w:tcW w:w="8680" w:type="dxa"/>
            <w:tcBorders>
              <w:top w:val="nil"/>
              <w:left w:val="nil"/>
              <w:bottom w:val="single" w:sz="4" w:space="0" w:color="auto"/>
              <w:right w:val="single" w:sz="4" w:space="0" w:color="auto"/>
            </w:tcBorders>
            <w:shd w:val="clear" w:color="auto" w:fill="auto"/>
            <w:noWrap/>
            <w:vAlign w:val="bottom"/>
            <w:hideMark/>
          </w:tcPr>
          <w:p w14:paraId="2C9E36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0DE86C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358C3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412</w:t>
            </w:r>
          </w:p>
        </w:tc>
        <w:tc>
          <w:tcPr>
            <w:tcW w:w="8680" w:type="dxa"/>
            <w:tcBorders>
              <w:top w:val="nil"/>
              <w:left w:val="nil"/>
              <w:bottom w:val="single" w:sz="4" w:space="0" w:color="auto"/>
              <w:right w:val="single" w:sz="4" w:space="0" w:color="auto"/>
            </w:tcBorders>
            <w:shd w:val="clear" w:color="auto" w:fill="auto"/>
            <w:noWrap/>
            <w:vAlign w:val="bottom"/>
            <w:hideMark/>
          </w:tcPr>
          <w:p w14:paraId="075131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0978D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E59E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413</w:t>
            </w:r>
          </w:p>
        </w:tc>
        <w:tc>
          <w:tcPr>
            <w:tcW w:w="8680" w:type="dxa"/>
            <w:tcBorders>
              <w:top w:val="nil"/>
              <w:left w:val="nil"/>
              <w:bottom w:val="single" w:sz="4" w:space="0" w:color="auto"/>
              <w:right w:val="single" w:sz="4" w:space="0" w:color="auto"/>
            </w:tcBorders>
            <w:shd w:val="clear" w:color="auto" w:fill="auto"/>
            <w:noWrap/>
            <w:vAlign w:val="bottom"/>
            <w:hideMark/>
          </w:tcPr>
          <w:p w14:paraId="1B1145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Zinc tetrafluoroborate]</w:t>
            </w:r>
          </w:p>
        </w:tc>
      </w:tr>
      <w:tr w:rsidR="004E1503" w:rsidRPr="004E1503" w14:paraId="331798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0C78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414</w:t>
            </w:r>
          </w:p>
        </w:tc>
        <w:tc>
          <w:tcPr>
            <w:tcW w:w="8680" w:type="dxa"/>
            <w:tcBorders>
              <w:top w:val="nil"/>
              <w:left w:val="nil"/>
              <w:bottom w:val="single" w:sz="4" w:space="0" w:color="auto"/>
              <w:right w:val="single" w:sz="4" w:space="0" w:color="auto"/>
            </w:tcBorders>
            <w:shd w:val="clear" w:color="auto" w:fill="auto"/>
            <w:noWrap/>
            <w:vAlign w:val="bottom"/>
            <w:hideMark/>
          </w:tcPr>
          <w:p w14:paraId="667BB69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740030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540FB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415</w:t>
            </w:r>
          </w:p>
        </w:tc>
        <w:tc>
          <w:tcPr>
            <w:tcW w:w="8680" w:type="dxa"/>
            <w:tcBorders>
              <w:top w:val="nil"/>
              <w:left w:val="nil"/>
              <w:bottom w:val="single" w:sz="4" w:space="0" w:color="auto"/>
              <w:right w:val="single" w:sz="4" w:space="0" w:color="auto"/>
            </w:tcBorders>
            <w:shd w:val="clear" w:color="auto" w:fill="auto"/>
            <w:noWrap/>
            <w:vAlign w:val="bottom"/>
            <w:hideMark/>
          </w:tcPr>
          <w:p w14:paraId="52EC1DC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61EC2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C147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416</w:t>
            </w:r>
          </w:p>
        </w:tc>
        <w:tc>
          <w:tcPr>
            <w:tcW w:w="8680" w:type="dxa"/>
            <w:tcBorders>
              <w:top w:val="nil"/>
              <w:left w:val="nil"/>
              <w:bottom w:val="single" w:sz="4" w:space="0" w:color="auto"/>
              <w:right w:val="single" w:sz="4" w:space="0" w:color="auto"/>
            </w:tcBorders>
            <w:shd w:val="clear" w:color="auto" w:fill="auto"/>
            <w:noWrap/>
            <w:vAlign w:val="bottom"/>
            <w:hideMark/>
          </w:tcPr>
          <w:p w14:paraId="7AE60A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Silver tetrafluoroborate]</w:t>
            </w:r>
          </w:p>
        </w:tc>
      </w:tr>
      <w:tr w:rsidR="004E1503" w:rsidRPr="004E1503" w14:paraId="53263B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1A17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417</w:t>
            </w:r>
          </w:p>
        </w:tc>
        <w:tc>
          <w:tcPr>
            <w:tcW w:w="8680" w:type="dxa"/>
            <w:tcBorders>
              <w:top w:val="nil"/>
              <w:left w:val="nil"/>
              <w:bottom w:val="single" w:sz="4" w:space="0" w:color="auto"/>
              <w:right w:val="single" w:sz="4" w:space="0" w:color="auto"/>
            </w:tcBorders>
            <w:shd w:val="clear" w:color="auto" w:fill="auto"/>
            <w:noWrap/>
            <w:vAlign w:val="bottom"/>
            <w:hideMark/>
          </w:tcPr>
          <w:p w14:paraId="15009A2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2,2'-Oxydiethanamine, Silver tetrafluoroborate]</w:t>
            </w:r>
          </w:p>
        </w:tc>
      </w:tr>
      <w:tr w:rsidR="004E1503" w:rsidRPr="004E1503" w14:paraId="625F63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CB667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418</w:t>
            </w:r>
          </w:p>
        </w:tc>
        <w:tc>
          <w:tcPr>
            <w:tcW w:w="8680" w:type="dxa"/>
            <w:tcBorders>
              <w:top w:val="nil"/>
              <w:left w:val="nil"/>
              <w:bottom w:val="single" w:sz="4" w:space="0" w:color="auto"/>
              <w:right w:val="single" w:sz="4" w:space="0" w:color="auto"/>
            </w:tcBorders>
            <w:shd w:val="clear" w:color="auto" w:fill="auto"/>
            <w:noWrap/>
            <w:vAlign w:val="bottom"/>
            <w:hideMark/>
          </w:tcPr>
          <w:p w14:paraId="7CABB5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4FC8E4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8615B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419</w:t>
            </w:r>
          </w:p>
        </w:tc>
        <w:tc>
          <w:tcPr>
            <w:tcW w:w="8680" w:type="dxa"/>
            <w:tcBorders>
              <w:top w:val="nil"/>
              <w:left w:val="nil"/>
              <w:bottom w:val="single" w:sz="4" w:space="0" w:color="auto"/>
              <w:right w:val="single" w:sz="4" w:space="0" w:color="auto"/>
            </w:tcBorders>
            <w:shd w:val="clear" w:color="auto" w:fill="auto"/>
            <w:noWrap/>
            <w:vAlign w:val="bottom"/>
            <w:hideMark/>
          </w:tcPr>
          <w:p w14:paraId="32FAA79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4,4'-Methylenedianiline]</w:t>
            </w:r>
          </w:p>
        </w:tc>
      </w:tr>
      <w:tr w:rsidR="004E1503" w:rsidRPr="004E1503" w14:paraId="019F71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EBC6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420</w:t>
            </w:r>
          </w:p>
        </w:tc>
        <w:tc>
          <w:tcPr>
            <w:tcW w:w="8680" w:type="dxa"/>
            <w:tcBorders>
              <w:top w:val="nil"/>
              <w:left w:val="nil"/>
              <w:bottom w:val="single" w:sz="4" w:space="0" w:color="auto"/>
              <w:right w:val="single" w:sz="4" w:space="0" w:color="auto"/>
            </w:tcBorders>
            <w:shd w:val="clear" w:color="auto" w:fill="auto"/>
            <w:noWrap/>
            <w:vAlign w:val="bottom"/>
            <w:hideMark/>
          </w:tcPr>
          <w:p w14:paraId="2B233B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7B5EC2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CF045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421</w:t>
            </w:r>
          </w:p>
        </w:tc>
        <w:tc>
          <w:tcPr>
            <w:tcW w:w="8680" w:type="dxa"/>
            <w:tcBorders>
              <w:top w:val="nil"/>
              <w:left w:val="nil"/>
              <w:bottom w:val="single" w:sz="4" w:space="0" w:color="auto"/>
              <w:right w:val="single" w:sz="4" w:space="0" w:color="auto"/>
            </w:tcBorders>
            <w:shd w:val="clear" w:color="auto" w:fill="auto"/>
            <w:noWrap/>
            <w:vAlign w:val="bottom"/>
            <w:hideMark/>
          </w:tcPr>
          <w:p w14:paraId="0CE5673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4,4'-Oxydianiline]</w:t>
            </w:r>
          </w:p>
        </w:tc>
      </w:tr>
      <w:tr w:rsidR="004E1503" w:rsidRPr="004E1503" w14:paraId="232356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20E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422</w:t>
            </w:r>
          </w:p>
        </w:tc>
        <w:tc>
          <w:tcPr>
            <w:tcW w:w="8680" w:type="dxa"/>
            <w:tcBorders>
              <w:top w:val="nil"/>
              <w:left w:val="nil"/>
              <w:bottom w:val="single" w:sz="4" w:space="0" w:color="auto"/>
              <w:right w:val="single" w:sz="4" w:space="0" w:color="auto"/>
            </w:tcBorders>
            <w:shd w:val="clear" w:color="auto" w:fill="auto"/>
            <w:noWrap/>
            <w:vAlign w:val="bottom"/>
            <w:hideMark/>
          </w:tcPr>
          <w:p w14:paraId="1054E0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Naphthalene-1,8-diamine]</w:t>
            </w:r>
          </w:p>
        </w:tc>
      </w:tr>
      <w:tr w:rsidR="004E1503" w:rsidRPr="004E1503" w14:paraId="053518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C852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423</w:t>
            </w:r>
          </w:p>
        </w:tc>
        <w:tc>
          <w:tcPr>
            <w:tcW w:w="8680" w:type="dxa"/>
            <w:tcBorders>
              <w:top w:val="nil"/>
              <w:left w:val="nil"/>
              <w:bottom w:val="single" w:sz="4" w:space="0" w:color="auto"/>
              <w:right w:val="single" w:sz="4" w:space="0" w:color="auto"/>
            </w:tcBorders>
            <w:shd w:val="clear" w:color="auto" w:fill="auto"/>
            <w:noWrap/>
            <w:vAlign w:val="bottom"/>
            <w:hideMark/>
          </w:tcPr>
          <w:p w14:paraId="291E29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233A9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EB47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424</w:t>
            </w:r>
          </w:p>
        </w:tc>
        <w:tc>
          <w:tcPr>
            <w:tcW w:w="8680" w:type="dxa"/>
            <w:tcBorders>
              <w:top w:val="nil"/>
              <w:left w:val="nil"/>
              <w:bottom w:val="single" w:sz="4" w:space="0" w:color="auto"/>
              <w:right w:val="single" w:sz="4" w:space="0" w:color="auto"/>
            </w:tcBorders>
            <w:shd w:val="clear" w:color="auto" w:fill="auto"/>
            <w:noWrap/>
            <w:vAlign w:val="bottom"/>
            <w:hideMark/>
          </w:tcPr>
          <w:p w14:paraId="3D3195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3ABB9B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05CC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425</w:t>
            </w:r>
          </w:p>
        </w:tc>
        <w:tc>
          <w:tcPr>
            <w:tcW w:w="8680" w:type="dxa"/>
            <w:tcBorders>
              <w:top w:val="nil"/>
              <w:left w:val="nil"/>
              <w:bottom w:val="single" w:sz="4" w:space="0" w:color="auto"/>
              <w:right w:val="single" w:sz="4" w:space="0" w:color="auto"/>
            </w:tcBorders>
            <w:shd w:val="clear" w:color="auto" w:fill="auto"/>
            <w:noWrap/>
            <w:vAlign w:val="bottom"/>
            <w:hideMark/>
          </w:tcPr>
          <w:p w14:paraId="108433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[8-methoxyquinoline-2-carbaldehyde,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63A6AE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3AC36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426</w:t>
            </w:r>
          </w:p>
        </w:tc>
        <w:tc>
          <w:tcPr>
            <w:tcW w:w="8680" w:type="dxa"/>
            <w:tcBorders>
              <w:top w:val="nil"/>
              <w:left w:val="nil"/>
              <w:bottom w:val="single" w:sz="4" w:space="0" w:color="auto"/>
              <w:right w:val="single" w:sz="4" w:space="0" w:color="auto"/>
            </w:tcBorders>
            <w:shd w:val="clear" w:color="auto" w:fill="auto"/>
            <w:noWrap/>
            <w:vAlign w:val="bottom"/>
            <w:hideMark/>
          </w:tcPr>
          <w:p w14:paraId="4B667F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3B47B7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24C5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427</w:t>
            </w:r>
          </w:p>
        </w:tc>
        <w:tc>
          <w:tcPr>
            <w:tcW w:w="8680" w:type="dxa"/>
            <w:tcBorders>
              <w:top w:val="nil"/>
              <w:left w:val="nil"/>
              <w:bottom w:val="single" w:sz="4" w:space="0" w:color="auto"/>
              <w:right w:val="single" w:sz="4" w:space="0" w:color="auto"/>
            </w:tcBorders>
            <w:shd w:val="clear" w:color="auto" w:fill="auto"/>
            <w:noWrap/>
            <w:vAlign w:val="bottom"/>
            <w:hideMark/>
          </w:tcPr>
          <w:p w14:paraId="6FAABA2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A585F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F0F2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428</w:t>
            </w:r>
          </w:p>
        </w:tc>
        <w:tc>
          <w:tcPr>
            <w:tcW w:w="8680" w:type="dxa"/>
            <w:tcBorders>
              <w:top w:val="nil"/>
              <w:left w:val="nil"/>
              <w:bottom w:val="single" w:sz="4" w:space="0" w:color="auto"/>
              <w:right w:val="single" w:sz="4" w:space="0" w:color="auto"/>
            </w:tcBorders>
            <w:shd w:val="clear" w:color="auto" w:fill="auto"/>
            <w:noWrap/>
            <w:vAlign w:val="bottom"/>
            <w:hideMark/>
          </w:tcPr>
          <w:p w14:paraId="5F9E63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7D1B01A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577F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429</w:t>
            </w:r>
          </w:p>
        </w:tc>
        <w:tc>
          <w:tcPr>
            <w:tcW w:w="8680" w:type="dxa"/>
            <w:tcBorders>
              <w:top w:val="nil"/>
              <w:left w:val="nil"/>
              <w:bottom w:val="single" w:sz="4" w:space="0" w:color="auto"/>
              <w:right w:val="single" w:sz="4" w:space="0" w:color="auto"/>
            </w:tcBorders>
            <w:shd w:val="clear" w:color="auto" w:fill="auto"/>
            <w:noWrap/>
            <w:vAlign w:val="bottom"/>
            <w:hideMark/>
          </w:tcPr>
          <w:p w14:paraId="36C6A0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24D58F2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1AFAD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430</w:t>
            </w:r>
          </w:p>
        </w:tc>
        <w:tc>
          <w:tcPr>
            <w:tcW w:w="8680" w:type="dxa"/>
            <w:tcBorders>
              <w:top w:val="nil"/>
              <w:left w:val="nil"/>
              <w:bottom w:val="single" w:sz="4" w:space="0" w:color="auto"/>
              <w:right w:val="single" w:sz="4" w:space="0" w:color="auto"/>
            </w:tcBorders>
            <w:shd w:val="clear" w:color="auto" w:fill="auto"/>
            <w:noWrap/>
            <w:vAlign w:val="bottom"/>
            <w:hideMark/>
          </w:tcPr>
          <w:p w14:paraId="761529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6B379AF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094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431</w:t>
            </w:r>
          </w:p>
        </w:tc>
        <w:tc>
          <w:tcPr>
            <w:tcW w:w="8680" w:type="dxa"/>
            <w:tcBorders>
              <w:top w:val="nil"/>
              <w:left w:val="nil"/>
              <w:bottom w:val="single" w:sz="4" w:space="0" w:color="auto"/>
              <w:right w:val="single" w:sz="4" w:space="0" w:color="auto"/>
            </w:tcBorders>
            <w:shd w:val="clear" w:color="auto" w:fill="auto"/>
            <w:noWrap/>
            <w:vAlign w:val="bottom"/>
            <w:hideMark/>
          </w:tcPr>
          <w:p w14:paraId="55B065A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35CE8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41E3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432</w:t>
            </w:r>
          </w:p>
        </w:tc>
        <w:tc>
          <w:tcPr>
            <w:tcW w:w="8680" w:type="dxa"/>
            <w:tcBorders>
              <w:top w:val="nil"/>
              <w:left w:val="nil"/>
              <w:bottom w:val="single" w:sz="4" w:space="0" w:color="auto"/>
              <w:right w:val="single" w:sz="4" w:space="0" w:color="auto"/>
            </w:tcBorders>
            <w:shd w:val="clear" w:color="auto" w:fill="auto"/>
            <w:noWrap/>
            <w:vAlign w:val="bottom"/>
            <w:hideMark/>
          </w:tcPr>
          <w:p w14:paraId="2DBCE9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26F61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3E93D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433</w:t>
            </w:r>
          </w:p>
        </w:tc>
        <w:tc>
          <w:tcPr>
            <w:tcW w:w="8680" w:type="dxa"/>
            <w:tcBorders>
              <w:top w:val="nil"/>
              <w:left w:val="nil"/>
              <w:bottom w:val="single" w:sz="4" w:space="0" w:color="auto"/>
              <w:right w:val="single" w:sz="4" w:space="0" w:color="auto"/>
            </w:tcBorders>
            <w:shd w:val="clear" w:color="auto" w:fill="auto"/>
            <w:noWrap/>
            <w:vAlign w:val="bottom"/>
            <w:hideMark/>
          </w:tcPr>
          <w:p w14:paraId="21BA48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6-Methylpyridine-2-carboxaldehyde, Zinc tetrafluoroborate]</w:t>
            </w:r>
          </w:p>
        </w:tc>
      </w:tr>
      <w:tr w:rsidR="004E1503" w:rsidRPr="004E1503" w14:paraId="1C76D4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606E6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434</w:t>
            </w:r>
          </w:p>
        </w:tc>
        <w:tc>
          <w:tcPr>
            <w:tcW w:w="8680" w:type="dxa"/>
            <w:tcBorders>
              <w:top w:val="nil"/>
              <w:left w:val="nil"/>
              <w:bottom w:val="single" w:sz="4" w:space="0" w:color="auto"/>
              <w:right w:val="single" w:sz="4" w:space="0" w:color="auto"/>
            </w:tcBorders>
            <w:shd w:val="clear" w:color="auto" w:fill="auto"/>
            <w:noWrap/>
            <w:vAlign w:val="bottom"/>
            <w:hideMark/>
          </w:tcPr>
          <w:p w14:paraId="51B4B4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7E7246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B19D3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435</w:t>
            </w:r>
          </w:p>
        </w:tc>
        <w:tc>
          <w:tcPr>
            <w:tcW w:w="8680" w:type="dxa"/>
            <w:tcBorders>
              <w:top w:val="nil"/>
              <w:left w:val="nil"/>
              <w:bottom w:val="single" w:sz="4" w:space="0" w:color="auto"/>
              <w:right w:val="single" w:sz="4" w:space="0" w:color="auto"/>
            </w:tcBorders>
            <w:shd w:val="clear" w:color="auto" w:fill="auto"/>
            <w:noWrap/>
            <w:vAlign w:val="bottom"/>
            <w:hideMark/>
          </w:tcPr>
          <w:p w14:paraId="59E9EE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6-Methoxypyridine-2-carbaldehyde, Zinc tetrafluoroborate]</w:t>
            </w:r>
          </w:p>
        </w:tc>
      </w:tr>
      <w:tr w:rsidR="004E1503" w:rsidRPr="004E1503" w14:paraId="2065A34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114338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436</w:t>
            </w:r>
          </w:p>
        </w:tc>
        <w:tc>
          <w:tcPr>
            <w:tcW w:w="8680" w:type="dxa"/>
            <w:tcBorders>
              <w:top w:val="nil"/>
              <w:left w:val="nil"/>
              <w:bottom w:val="single" w:sz="4" w:space="0" w:color="auto"/>
              <w:right w:val="single" w:sz="4" w:space="0" w:color="auto"/>
            </w:tcBorders>
            <w:shd w:val="clear" w:color="auto" w:fill="auto"/>
            <w:noWrap/>
            <w:vAlign w:val="bottom"/>
            <w:hideMark/>
          </w:tcPr>
          <w:p w14:paraId="7F093C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95216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35B1E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437</w:t>
            </w:r>
          </w:p>
        </w:tc>
        <w:tc>
          <w:tcPr>
            <w:tcW w:w="8680" w:type="dxa"/>
            <w:tcBorders>
              <w:top w:val="nil"/>
              <w:left w:val="nil"/>
              <w:bottom w:val="single" w:sz="4" w:space="0" w:color="auto"/>
              <w:right w:val="single" w:sz="4" w:space="0" w:color="auto"/>
            </w:tcBorders>
            <w:shd w:val="clear" w:color="auto" w:fill="auto"/>
            <w:noWrap/>
            <w:vAlign w:val="bottom"/>
            <w:hideMark/>
          </w:tcPr>
          <w:p w14:paraId="04F801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5-Methylpicolinaldehyde, Zinc tetrafluoroborate]</w:t>
            </w:r>
          </w:p>
        </w:tc>
      </w:tr>
      <w:tr w:rsidR="004E1503" w:rsidRPr="004E1503" w14:paraId="7E0E5EC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28CB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438</w:t>
            </w:r>
          </w:p>
        </w:tc>
        <w:tc>
          <w:tcPr>
            <w:tcW w:w="8680" w:type="dxa"/>
            <w:tcBorders>
              <w:top w:val="nil"/>
              <w:left w:val="nil"/>
              <w:bottom w:val="single" w:sz="4" w:space="0" w:color="auto"/>
              <w:right w:val="single" w:sz="4" w:space="0" w:color="auto"/>
            </w:tcBorders>
            <w:shd w:val="clear" w:color="auto" w:fill="auto"/>
            <w:noWrap/>
            <w:vAlign w:val="bottom"/>
            <w:hideMark/>
          </w:tcPr>
          <w:p w14:paraId="41087F7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9A81DC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55F5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439</w:t>
            </w:r>
          </w:p>
        </w:tc>
        <w:tc>
          <w:tcPr>
            <w:tcW w:w="8680" w:type="dxa"/>
            <w:tcBorders>
              <w:top w:val="nil"/>
              <w:left w:val="nil"/>
              <w:bottom w:val="single" w:sz="4" w:space="0" w:color="auto"/>
              <w:right w:val="single" w:sz="4" w:space="0" w:color="auto"/>
            </w:tcBorders>
            <w:shd w:val="clear" w:color="auto" w:fill="auto"/>
            <w:noWrap/>
            <w:vAlign w:val="bottom"/>
            <w:hideMark/>
          </w:tcPr>
          <w:p w14:paraId="64AE315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1-Methyl-2-imidazolecarboxaldehyde, Zinc tetrafluoroborate]</w:t>
            </w:r>
          </w:p>
        </w:tc>
      </w:tr>
      <w:tr w:rsidR="004E1503" w:rsidRPr="004E1503" w14:paraId="1A2FD5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8ABA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440</w:t>
            </w:r>
          </w:p>
        </w:tc>
        <w:tc>
          <w:tcPr>
            <w:tcW w:w="8680" w:type="dxa"/>
            <w:tcBorders>
              <w:top w:val="nil"/>
              <w:left w:val="nil"/>
              <w:bottom w:val="single" w:sz="4" w:space="0" w:color="auto"/>
              <w:right w:val="single" w:sz="4" w:space="0" w:color="auto"/>
            </w:tcBorders>
            <w:shd w:val="clear" w:color="auto" w:fill="auto"/>
            <w:noWrap/>
            <w:vAlign w:val="bottom"/>
            <w:hideMark/>
          </w:tcPr>
          <w:p w14:paraId="121DBE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0D04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24A92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441</w:t>
            </w:r>
          </w:p>
        </w:tc>
        <w:tc>
          <w:tcPr>
            <w:tcW w:w="8680" w:type="dxa"/>
            <w:tcBorders>
              <w:top w:val="nil"/>
              <w:left w:val="nil"/>
              <w:bottom w:val="single" w:sz="4" w:space="0" w:color="auto"/>
              <w:right w:val="single" w:sz="4" w:space="0" w:color="auto"/>
            </w:tcBorders>
            <w:shd w:val="clear" w:color="auto" w:fill="auto"/>
            <w:noWrap/>
            <w:vAlign w:val="bottom"/>
            <w:hideMark/>
          </w:tcPr>
          <w:p w14:paraId="717957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1FD785F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97B5B9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442</w:t>
            </w:r>
          </w:p>
        </w:tc>
        <w:tc>
          <w:tcPr>
            <w:tcW w:w="8680" w:type="dxa"/>
            <w:tcBorders>
              <w:top w:val="nil"/>
              <w:left w:val="nil"/>
              <w:bottom w:val="single" w:sz="4" w:space="0" w:color="auto"/>
              <w:right w:val="single" w:sz="4" w:space="0" w:color="auto"/>
            </w:tcBorders>
            <w:shd w:val="clear" w:color="auto" w:fill="auto"/>
            <w:noWrap/>
            <w:vAlign w:val="bottom"/>
            <w:hideMark/>
          </w:tcPr>
          <w:p w14:paraId="7C7497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647383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3B23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443</w:t>
            </w:r>
          </w:p>
        </w:tc>
        <w:tc>
          <w:tcPr>
            <w:tcW w:w="8680" w:type="dxa"/>
            <w:tcBorders>
              <w:top w:val="nil"/>
              <w:left w:val="nil"/>
              <w:bottom w:val="single" w:sz="4" w:space="0" w:color="auto"/>
              <w:right w:val="single" w:sz="4" w:space="0" w:color="auto"/>
            </w:tcBorders>
            <w:shd w:val="clear" w:color="auto" w:fill="auto"/>
            <w:noWrap/>
            <w:vAlign w:val="bottom"/>
            <w:hideMark/>
          </w:tcPr>
          <w:p w14:paraId="39D2BB9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5B4321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8776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444</w:t>
            </w:r>
          </w:p>
        </w:tc>
        <w:tc>
          <w:tcPr>
            <w:tcW w:w="8680" w:type="dxa"/>
            <w:tcBorders>
              <w:top w:val="nil"/>
              <w:left w:val="nil"/>
              <w:bottom w:val="single" w:sz="4" w:space="0" w:color="auto"/>
              <w:right w:val="single" w:sz="4" w:space="0" w:color="auto"/>
            </w:tcBorders>
            <w:shd w:val="clear" w:color="auto" w:fill="auto"/>
            <w:noWrap/>
            <w:vAlign w:val="bottom"/>
            <w:hideMark/>
          </w:tcPr>
          <w:p w14:paraId="6DE73E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66552FC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759D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445</w:t>
            </w:r>
          </w:p>
        </w:tc>
        <w:tc>
          <w:tcPr>
            <w:tcW w:w="8680" w:type="dxa"/>
            <w:tcBorders>
              <w:top w:val="nil"/>
              <w:left w:val="nil"/>
              <w:bottom w:val="single" w:sz="4" w:space="0" w:color="auto"/>
              <w:right w:val="single" w:sz="4" w:space="0" w:color="auto"/>
            </w:tcBorders>
            <w:shd w:val="clear" w:color="auto" w:fill="auto"/>
            <w:noWrap/>
            <w:vAlign w:val="bottom"/>
            <w:hideMark/>
          </w:tcPr>
          <w:p w14:paraId="70396E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4-Formyl-2-methylthiazole, Zinc tetrafluoroborate]</w:t>
            </w:r>
          </w:p>
        </w:tc>
      </w:tr>
      <w:tr w:rsidR="004E1503" w:rsidRPr="004E1503" w14:paraId="5101CE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1624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446</w:t>
            </w:r>
          </w:p>
        </w:tc>
        <w:tc>
          <w:tcPr>
            <w:tcW w:w="8680" w:type="dxa"/>
            <w:tcBorders>
              <w:top w:val="nil"/>
              <w:left w:val="nil"/>
              <w:bottom w:val="single" w:sz="4" w:space="0" w:color="auto"/>
              <w:right w:val="single" w:sz="4" w:space="0" w:color="auto"/>
            </w:tcBorders>
            <w:shd w:val="clear" w:color="auto" w:fill="auto"/>
            <w:noWrap/>
            <w:vAlign w:val="bottom"/>
            <w:hideMark/>
          </w:tcPr>
          <w:p w14:paraId="058817B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334F6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4985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447</w:t>
            </w:r>
          </w:p>
        </w:tc>
        <w:tc>
          <w:tcPr>
            <w:tcW w:w="8680" w:type="dxa"/>
            <w:tcBorders>
              <w:top w:val="nil"/>
              <w:left w:val="nil"/>
              <w:bottom w:val="single" w:sz="4" w:space="0" w:color="auto"/>
              <w:right w:val="single" w:sz="4" w:space="0" w:color="auto"/>
            </w:tcBorders>
            <w:shd w:val="clear" w:color="auto" w:fill="auto"/>
            <w:noWrap/>
            <w:vAlign w:val="bottom"/>
            <w:hideMark/>
          </w:tcPr>
          <w:p w14:paraId="18864C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F2F958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DD941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448</w:t>
            </w:r>
          </w:p>
        </w:tc>
        <w:tc>
          <w:tcPr>
            <w:tcW w:w="8680" w:type="dxa"/>
            <w:tcBorders>
              <w:top w:val="nil"/>
              <w:left w:val="nil"/>
              <w:bottom w:val="single" w:sz="4" w:space="0" w:color="auto"/>
              <w:right w:val="single" w:sz="4" w:space="0" w:color="auto"/>
            </w:tcBorders>
            <w:shd w:val="clear" w:color="auto" w:fill="auto"/>
            <w:noWrap/>
            <w:vAlign w:val="bottom"/>
            <w:hideMark/>
          </w:tcPr>
          <w:p w14:paraId="3C8681D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6-Methylpyridine-2-carboxaldehyde]</w:t>
            </w:r>
          </w:p>
        </w:tc>
      </w:tr>
      <w:tr w:rsidR="004E1503" w:rsidRPr="004E1503" w14:paraId="7F9E34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8945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449</w:t>
            </w:r>
          </w:p>
        </w:tc>
        <w:tc>
          <w:tcPr>
            <w:tcW w:w="8680" w:type="dxa"/>
            <w:tcBorders>
              <w:top w:val="nil"/>
              <w:left w:val="nil"/>
              <w:bottom w:val="single" w:sz="4" w:space="0" w:color="auto"/>
              <w:right w:val="single" w:sz="4" w:space="0" w:color="auto"/>
            </w:tcBorders>
            <w:shd w:val="clear" w:color="auto" w:fill="auto"/>
            <w:noWrap/>
            <w:vAlign w:val="bottom"/>
            <w:hideMark/>
          </w:tcPr>
          <w:p w14:paraId="404A5B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6-Methoxypyridine-2-carbaldehyde]</w:t>
            </w:r>
          </w:p>
        </w:tc>
      </w:tr>
      <w:tr w:rsidR="004E1503" w:rsidRPr="004E1503" w14:paraId="01B2456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4E19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450</w:t>
            </w:r>
          </w:p>
        </w:tc>
        <w:tc>
          <w:tcPr>
            <w:tcW w:w="8680" w:type="dxa"/>
            <w:tcBorders>
              <w:top w:val="nil"/>
              <w:left w:val="nil"/>
              <w:bottom w:val="single" w:sz="4" w:space="0" w:color="auto"/>
              <w:right w:val="single" w:sz="4" w:space="0" w:color="auto"/>
            </w:tcBorders>
            <w:shd w:val="clear" w:color="auto" w:fill="auto"/>
            <w:noWrap/>
            <w:vAlign w:val="bottom"/>
            <w:hideMark/>
          </w:tcPr>
          <w:p w14:paraId="162417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5-Methylpicolinaldehyde]</w:t>
            </w:r>
          </w:p>
        </w:tc>
      </w:tr>
      <w:tr w:rsidR="004E1503" w:rsidRPr="004E1503" w14:paraId="5F8DE3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1E4FA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451</w:t>
            </w:r>
          </w:p>
        </w:tc>
        <w:tc>
          <w:tcPr>
            <w:tcW w:w="8680" w:type="dxa"/>
            <w:tcBorders>
              <w:top w:val="nil"/>
              <w:left w:val="nil"/>
              <w:bottom w:val="single" w:sz="4" w:space="0" w:color="auto"/>
              <w:right w:val="single" w:sz="4" w:space="0" w:color="auto"/>
            </w:tcBorders>
            <w:shd w:val="clear" w:color="auto" w:fill="auto"/>
            <w:noWrap/>
            <w:vAlign w:val="bottom"/>
            <w:hideMark/>
          </w:tcPr>
          <w:p w14:paraId="38E260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1-Methyl-2-imidazolecarboxaldehyde]</w:t>
            </w:r>
          </w:p>
        </w:tc>
      </w:tr>
      <w:tr w:rsidR="004E1503" w:rsidRPr="004E1503" w14:paraId="4D6B18F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620F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452</w:t>
            </w:r>
          </w:p>
        </w:tc>
        <w:tc>
          <w:tcPr>
            <w:tcW w:w="8680" w:type="dxa"/>
            <w:tcBorders>
              <w:top w:val="nil"/>
              <w:left w:val="nil"/>
              <w:bottom w:val="single" w:sz="4" w:space="0" w:color="auto"/>
              <w:right w:val="single" w:sz="4" w:space="0" w:color="auto"/>
            </w:tcBorders>
            <w:shd w:val="clear" w:color="auto" w:fill="auto"/>
            <w:noWrap/>
            <w:vAlign w:val="bottom"/>
            <w:hideMark/>
          </w:tcPr>
          <w:p w14:paraId="09EFBE7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4-Formyl-2-methylthiazole]</w:t>
            </w:r>
          </w:p>
        </w:tc>
      </w:tr>
      <w:tr w:rsidR="004E1503" w:rsidRPr="004E1503" w14:paraId="78EC73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0A8F8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453</w:t>
            </w:r>
          </w:p>
        </w:tc>
        <w:tc>
          <w:tcPr>
            <w:tcW w:w="8680" w:type="dxa"/>
            <w:tcBorders>
              <w:top w:val="nil"/>
              <w:left w:val="nil"/>
              <w:bottom w:val="single" w:sz="4" w:space="0" w:color="auto"/>
              <w:right w:val="single" w:sz="4" w:space="0" w:color="auto"/>
            </w:tcBorders>
            <w:shd w:val="clear" w:color="auto" w:fill="auto"/>
            <w:noWrap/>
            <w:vAlign w:val="bottom"/>
            <w:hideMark/>
          </w:tcPr>
          <w:p w14:paraId="0D5E62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Zinc tetrafluoroborate]</w:t>
            </w:r>
          </w:p>
        </w:tc>
      </w:tr>
      <w:tr w:rsidR="004E1503" w:rsidRPr="004E1503" w14:paraId="3BC3E4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0DCF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454</w:t>
            </w:r>
          </w:p>
        </w:tc>
        <w:tc>
          <w:tcPr>
            <w:tcW w:w="8680" w:type="dxa"/>
            <w:tcBorders>
              <w:top w:val="nil"/>
              <w:left w:val="nil"/>
              <w:bottom w:val="single" w:sz="4" w:space="0" w:color="auto"/>
              <w:right w:val="single" w:sz="4" w:space="0" w:color="auto"/>
            </w:tcBorders>
            <w:shd w:val="clear" w:color="auto" w:fill="auto"/>
            <w:noWrap/>
            <w:vAlign w:val="bottom"/>
            <w:hideMark/>
          </w:tcPr>
          <w:p w14:paraId="06D530F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581243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53100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455</w:t>
            </w:r>
          </w:p>
        </w:tc>
        <w:tc>
          <w:tcPr>
            <w:tcW w:w="8680" w:type="dxa"/>
            <w:tcBorders>
              <w:top w:val="nil"/>
              <w:left w:val="nil"/>
              <w:bottom w:val="single" w:sz="4" w:space="0" w:color="auto"/>
              <w:right w:val="single" w:sz="4" w:space="0" w:color="auto"/>
            </w:tcBorders>
            <w:shd w:val="clear" w:color="auto" w:fill="auto"/>
            <w:noWrap/>
            <w:vAlign w:val="bottom"/>
            <w:hideMark/>
          </w:tcPr>
          <w:p w14:paraId="23E865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DA2A3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561A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456</w:t>
            </w:r>
          </w:p>
        </w:tc>
        <w:tc>
          <w:tcPr>
            <w:tcW w:w="8680" w:type="dxa"/>
            <w:tcBorders>
              <w:top w:val="nil"/>
              <w:left w:val="nil"/>
              <w:bottom w:val="single" w:sz="4" w:space="0" w:color="auto"/>
              <w:right w:val="single" w:sz="4" w:space="0" w:color="auto"/>
            </w:tcBorders>
            <w:shd w:val="clear" w:color="auto" w:fill="auto"/>
            <w:noWrap/>
            <w:vAlign w:val="bottom"/>
            <w:hideMark/>
          </w:tcPr>
          <w:p w14:paraId="103FE0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Silver tetrafluoroborate]</w:t>
            </w:r>
          </w:p>
        </w:tc>
      </w:tr>
      <w:tr w:rsidR="004E1503" w:rsidRPr="004E1503" w14:paraId="415CF0B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6FF2C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457</w:t>
            </w:r>
          </w:p>
        </w:tc>
        <w:tc>
          <w:tcPr>
            <w:tcW w:w="8680" w:type="dxa"/>
            <w:tcBorders>
              <w:top w:val="nil"/>
              <w:left w:val="nil"/>
              <w:bottom w:val="single" w:sz="4" w:space="0" w:color="auto"/>
              <w:right w:val="single" w:sz="4" w:space="0" w:color="auto"/>
            </w:tcBorders>
            <w:shd w:val="clear" w:color="auto" w:fill="auto"/>
            <w:noWrap/>
            <w:vAlign w:val="bottom"/>
            <w:hideMark/>
          </w:tcPr>
          <w:p w14:paraId="58C2B9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2-Quinolinecarboxaldehyde, Silver tetrafluoroborate]</w:t>
            </w:r>
          </w:p>
        </w:tc>
      </w:tr>
      <w:tr w:rsidR="004E1503" w:rsidRPr="004E1503" w14:paraId="4451D6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8A660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458</w:t>
            </w:r>
          </w:p>
        </w:tc>
        <w:tc>
          <w:tcPr>
            <w:tcW w:w="8680" w:type="dxa"/>
            <w:tcBorders>
              <w:top w:val="nil"/>
              <w:left w:val="nil"/>
              <w:bottom w:val="single" w:sz="4" w:space="0" w:color="auto"/>
              <w:right w:val="single" w:sz="4" w:space="0" w:color="auto"/>
            </w:tcBorders>
            <w:shd w:val="clear" w:color="auto" w:fill="auto"/>
            <w:noWrap/>
            <w:vAlign w:val="bottom"/>
            <w:hideMark/>
          </w:tcPr>
          <w:p w14:paraId="49790F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6-Methylpyridine-2-carboxaldehyde]</w:t>
            </w:r>
          </w:p>
        </w:tc>
      </w:tr>
      <w:tr w:rsidR="004E1503" w:rsidRPr="004E1503" w14:paraId="0C76F4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A21A5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459</w:t>
            </w:r>
          </w:p>
        </w:tc>
        <w:tc>
          <w:tcPr>
            <w:tcW w:w="8680" w:type="dxa"/>
            <w:tcBorders>
              <w:top w:val="nil"/>
              <w:left w:val="nil"/>
              <w:bottom w:val="single" w:sz="4" w:space="0" w:color="auto"/>
              <w:right w:val="single" w:sz="4" w:space="0" w:color="auto"/>
            </w:tcBorders>
            <w:shd w:val="clear" w:color="auto" w:fill="auto"/>
            <w:noWrap/>
            <w:vAlign w:val="bottom"/>
            <w:hideMark/>
          </w:tcPr>
          <w:p w14:paraId="6FD9AAB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6-Methoxypyridine-2-carbaldehyde]</w:t>
            </w:r>
          </w:p>
        </w:tc>
      </w:tr>
      <w:tr w:rsidR="004E1503" w:rsidRPr="004E1503" w14:paraId="706150A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9E84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460</w:t>
            </w:r>
          </w:p>
        </w:tc>
        <w:tc>
          <w:tcPr>
            <w:tcW w:w="8680" w:type="dxa"/>
            <w:tcBorders>
              <w:top w:val="nil"/>
              <w:left w:val="nil"/>
              <w:bottom w:val="single" w:sz="4" w:space="0" w:color="auto"/>
              <w:right w:val="single" w:sz="4" w:space="0" w:color="auto"/>
            </w:tcBorders>
            <w:shd w:val="clear" w:color="auto" w:fill="auto"/>
            <w:noWrap/>
            <w:vAlign w:val="bottom"/>
            <w:hideMark/>
          </w:tcPr>
          <w:p w14:paraId="3E5F7D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5-Methylpicolinaldehyde]</w:t>
            </w:r>
          </w:p>
        </w:tc>
      </w:tr>
      <w:tr w:rsidR="004E1503" w:rsidRPr="004E1503" w14:paraId="3ED1104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61331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461</w:t>
            </w:r>
          </w:p>
        </w:tc>
        <w:tc>
          <w:tcPr>
            <w:tcW w:w="8680" w:type="dxa"/>
            <w:tcBorders>
              <w:top w:val="nil"/>
              <w:left w:val="nil"/>
              <w:bottom w:val="single" w:sz="4" w:space="0" w:color="auto"/>
              <w:right w:val="single" w:sz="4" w:space="0" w:color="auto"/>
            </w:tcBorders>
            <w:shd w:val="clear" w:color="auto" w:fill="auto"/>
            <w:noWrap/>
            <w:vAlign w:val="bottom"/>
            <w:hideMark/>
          </w:tcPr>
          <w:p w14:paraId="0BF1302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1-Methyl-2-imidazolecarboxaldehyde]</w:t>
            </w:r>
          </w:p>
        </w:tc>
      </w:tr>
      <w:tr w:rsidR="004E1503" w:rsidRPr="004E1503" w14:paraId="04D4359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6937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462</w:t>
            </w:r>
          </w:p>
        </w:tc>
        <w:tc>
          <w:tcPr>
            <w:tcW w:w="8680" w:type="dxa"/>
            <w:tcBorders>
              <w:top w:val="nil"/>
              <w:left w:val="nil"/>
              <w:bottom w:val="single" w:sz="4" w:space="0" w:color="auto"/>
              <w:right w:val="single" w:sz="4" w:space="0" w:color="auto"/>
            </w:tcBorders>
            <w:shd w:val="clear" w:color="auto" w:fill="auto"/>
            <w:noWrap/>
            <w:vAlign w:val="bottom"/>
            <w:hideMark/>
          </w:tcPr>
          <w:p w14:paraId="6071B25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Silver tetrafluoroborate, 4-Formyl-2-methylthiazole]</w:t>
            </w:r>
          </w:p>
        </w:tc>
      </w:tr>
      <w:tr w:rsidR="004E1503" w:rsidRPr="004E1503" w14:paraId="0AB515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187D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463</w:t>
            </w:r>
          </w:p>
        </w:tc>
        <w:tc>
          <w:tcPr>
            <w:tcW w:w="8680" w:type="dxa"/>
            <w:tcBorders>
              <w:top w:val="nil"/>
              <w:left w:val="nil"/>
              <w:bottom w:val="single" w:sz="4" w:space="0" w:color="auto"/>
              <w:right w:val="single" w:sz="4" w:space="0" w:color="auto"/>
            </w:tcBorders>
            <w:shd w:val="clear" w:color="auto" w:fill="auto"/>
            <w:noWrap/>
            <w:vAlign w:val="bottom"/>
            <w:hideMark/>
          </w:tcPr>
          <w:p w14:paraId="32A1F80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3D86D2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137E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464</w:t>
            </w:r>
          </w:p>
        </w:tc>
        <w:tc>
          <w:tcPr>
            <w:tcW w:w="8680" w:type="dxa"/>
            <w:tcBorders>
              <w:top w:val="nil"/>
              <w:left w:val="nil"/>
              <w:bottom w:val="single" w:sz="4" w:space="0" w:color="auto"/>
              <w:right w:val="single" w:sz="4" w:space="0" w:color="auto"/>
            </w:tcBorders>
            <w:shd w:val="clear" w:color="auto" w:fill="auto"/>
            <w:noWrap/>
            <w:vAlign w:val="bottom"/>
            <w:hideMark/>
          </w:tcPr>
          <w:p w14:paraId="66F4199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037870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58BD3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465</w:t>
            </w:r>
          </w:p>
        </w:tc>
        <w:tc>
          <w:tcPr>
            <w:tcW w:w="8680" w:type="dxa"/>
            <w:tcBorders>
              <w:top w:val="nil"/>
              <w:left w:val="nil"/>
              <w:bottom w:val="single" w:sz="4" w:space="0" w:color="auto"/>
              <w:right w:val="single" w:sz="4" w:space="0" w:color="auto"/>
            </w:tcBorders>
            <w:shd w:val="clear" w:color="auto" w:fill="auto"/>
            <w:noWrap/>
            <w:vAlign w:val="bottom"/>
            <w:hideMark/>
          </w:tcPr>
          <w:p w14:paraId="7F5F3B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328E756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76965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466</w:t>
            </w:r>
          </w:p>
        </w:tc>
        <w:tc>
          <w:tcPr>
            <w:tcW w:w="8680" w:type="dxa"/>
            <w:tcBorders>
              <w:top w:val="nil"/>
              <w:left w:val="nil"/>
              <w:bottom w:val="single" w:sz="4" w:space="0" w:color="auto"/>
              <w:right w:val="single" w:sz="4" w:space="0" w:color="auto"/>
            </w:tcBorders>
            <w:shd w:val="clear" w:color="auto" w:fill="auto"/>
            <w:noWrap/>
            <w:vAlign w:val="bottom"/>
            <w:hideMark/>
          </w:tcPr>
          <w:p w14:paraId="6671B08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3EC8749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3BA1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467</w:t>
            </w:r>
          </w:p>
        </w:tc>
        <w:tc>
          <w:tcPr>
            <w:tcW w:w="8680" w:type="dxa"/>
            <w:tcBorders>
              <w:top w:val="nil"/>
              <w:left w:val="nil"/>
              <w:bottom w:val="single" w:sz="4" w:space="0" w:color="auto"/>
              <w:right w:val="single" w:sz="4" w:space="0" w:color="auto"/>
            </w:tcBorders>
            <w:shd w:val="clear" w:color="auto" w:fill="auto"/>
            <w:noWrap/>
            <w:vAlign w:val="bottom"/>
            <w:hideMark/>
          </w:tcPr>
          <w:p w14:paraId="70B0841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215F5E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2CD5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468</w:t>
            </w:r>
          </w:p>
        </w:tc>
        <w:tc>
          <w:tcPr>
            <w:tcW w:w="8680" w:type="dxa"/>
            <w:tcBorders>
              <w:top w:val="nil"/>
              <w:left w:val="nil"/>
              <w:bottom w:val="single" w:sz="4" w:space="0" w:color="auto"/>
              <w:right w:val="single" w:sz="4" w:space="0" w:color="auto"/>
            </w:tcBorders>
            <w:shd w:val="clear" w:color="auto" w:fill="auto"/>
            <w:noWrap/>
            <w:vAlign w:val="bottom"/>
            <w:hideMark/>
          </w:tcPr>
          <w:p w14:paraId="720ABF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443F88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A984E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469</w:t>
            </w:r>
          </w:p>
        </w:tc>
        <w:tc>
          <w:tcPr>
            <w:tcW w:w="8680" w:type="dxa"/>
            <w:tcBorders>
              <w:top w:val="nil"/>
              <w:left w:val="nil"/>
              <w:bottom w:val="single" w:sz="4" w:space="0" w:color="auto"/>
              <w:right w:val="single" w:sz="4" w:space="0" w:color="auto"/>
            </w:tcBorders>
            <w:shd w:val="clear" w:color="auto" w:fill="auto"/>
            <w:noWrap/>
            <w:vAlign w:val="bottom"/>
            <w:hideMark/>
          </w:tcPr>
          <w:p w14:paraId="1C5D598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Zinc tetrafluoroborate]</w:t>
            </w:r>
          </w:p>
        </w:tc>
      </w:tr>
      <w:tr w:rsidR="004E1503" w:rsidRPr="004E1503" w14:paraId="27F0BB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6FD94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470</w:t>
            </w:r>
          </w:p>
        </w:tc>
        <w:tc>
          <w:tcPr>
            <w:tcW w:w="8680" w:type="dxa"/>
            <w:tcBorders>
              <w:top w:val="nil"/>
              <w:left w:val="nil"/>
              <w:bottom w:val="single" w:sz="4" w:space="0" w:color="auto"/>
              <w:right w:val="single" w:sz="4" w:space="0" w:color="auto"/>
            </w:tcBorders>
            <w:shd w:val="clear" w:color="auto" w:fill="auto"/>
            <w:noWrap/>
            <w:vAlign w:val="bottom"/>
            <w:hideMark/>
          </w:tcPr>
          <w:p w14:paraId="61EEF9C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F102F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6575B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471</w:t>
            </w:r>
          </w:p>
        </w:tc>
        <w:tc>
          <w:tcPr>
            <w:tcW w:w="8680" w:type="dxa"/>
            <w:tcBorders>
              <w:top w:val="nil"/>
              <w:left w:val="nil"/>
              <w:bottom w:val="single" w:sz="4" w:space="0" w:color="auto"/>
              <w:right w:val="single" w:sz="4" w:space="0" w:color="auto"/>
            </w:tcBorders>
            <w:shd w:val="clear" w:color="auto" w:fill="auto"/>
            <w:noWrap/>
            <w:vAlign w:val="bottom"/>
            <w:hideMark/>
          </w:tcPr>
          <w:p w14:paraId="2462D84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4172D3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475F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472</w:t>
            </w:r>
          </w:p>
        </w:tc>
        <w:tc>
          <w:tcPr>
            <w:tcW w:w="8680" w:type="dxa"/>
            <w:tcBorders>
              <w:top w:val="nil"/>
              <w:left w:val="nil"/>
              <w:bottom w:val="single" w:sz="4" w:space="0" w:color="auto"/>
              <w:right w:val="single" w:sz="4" w:space="0" w:color="auto"/>
            </w:tcBorders>
            <w:shd w:val="clear" w:color="auto" w:fill="auto"/>
            <w:noWrap/>
            <w:vAlign w:val="bottom"/>
            <w:hideMark/>
          </w:tcPr>
          <w:p w14:paraId="7F5D82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Silver tetrafluoroborate]</w:t>
            </w:r>
          </w:p>
        </w:tc>
      </w:tr>
      <w:tr w:rsidR="004E1503" w:rsidRPr="004E1503" w14:paraId="52166FE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D37D0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473</w:t>
            </w:r>
          </w:p>
        </w:tc>
        <w:tc>
          <w:tcPr>
            <w:tcW w:w="8680" w:type="dxa"/>
            <w:tcBorders>
              <w:top w:val="nil"/>
              <w:left w:val="nil"/>
              <w:bottom w:val="single" w:sz="4" w:space="0" w:color="auto"/>
              <w:right w:val="single" w:sz="4" w:space="0" w:color="auto"/>
            </w:tcBorders>
            <w:shd w:val="clear" w:color="auto" w:fill="auto"/>
            <w:noWrap/>
            <w:vAlign w:val="bottom"/>
            <w:hideMark/>
          </w:tcPr>
          <w:p w14:paraId="113C51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4-Methyl-1,3-thiazole-2-carbaldehyde, Silver tetrafluoroborate]</w:t>
            </w:r>
          </w:p>
        </w:tc>
      </w:tr>
      <w:tr w:rsidR="004E1503" w:rsidRPr="004E1503" w14:paraId="7EB9A10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D0D0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474</w:t>
            </w:r>
          </w:p>
        </w:tc>
        <w:tc>
          <w:tcPr>
            <w:tcW w:w="8680" w:type="dxa"/>
            <w:tcBorders>
              <w:top w:val="nil"/>
              <w:left w:val="nil"/>
              <w:bottom w:val="single" w:sz="4" w:space="0" w:color="auto"/>
              <w:right w:val="single" w:sz="4" w:space="0" w:color="auto"/>
            </w:tcBorders>
            <w:shd w:val="clear" w:color="auto" w:fill="auto"/>
            <w:noWrap/>
            <w:vAlign w:val="bottom"/>
            <w:hideMark/>
          </w:tcPr>
          <w:p w14:paraId="02E0A22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50B08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64B6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475</w:t>
            </w:r>
          </w:p>
        </w:tc>
        <w:tc>
          <w:tcPr>
            <w:tcW w:w="8680" w:type="dxa"/>
            <w:tcBorders>
              <w:top w:val="nil"/>
              <w:left w:val="nil"/>
              <w:bottom w:val="single" w:sz="4" w:space="0" w:color="auto"/>
              <w:right w:val="single" w:sz="4" w:space="0" w:color="auto"/>
            </w:tcBorders>
            <w:shd w:val="clear" w:color="auto" w:fill="auto"/>
            <w:noWrap/>
            <w:vAlign w:val="bottom"/>
            <w:hideMark/>
          </w:tcPr>
          <w:p w14:paraId="5CA946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Zinc tetrafluoroborate]</w:t>
            </w:r>
          </w:p>
        </w:tc>
      </w:tr>
      <w:tr w:rsidR="004E1503" w:rsidRPr="004E1503" w14:paraId="2F66864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61CD7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476</w:t>
            </w:r>
          </w:p>
        </w:tc>
        <w:tc>
          <w:tcPr>
            <w:tcW w:w="8680" w:type="dxa"/>
            <w:tcBorders>
              <w:top w:val="nil"/>
              <w:left w:val="nil"/>
              <w:bottom w:val="single" w:sz="4" w:space="0" w:color="auto"/>
              <w:right w:val="single" w:sz="4" w:space="0" w:color="auto"/>
            </w:tcBorders>
            <w:shd w:val="clear" w:color="auto" w:fill="auto"/>
            <w:noWrap/>
            <w:vAlign w:val="bottom"/>
            <w:hideMark/>
          </w:tcPr>
          <w:p w14:paraId="0A13A9D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81753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3A12F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477</w:t>
            </w:r>
          </w:p>
        </w:tc>
        <w:tc>
          <w:tcPr>
            <w:tcW w:w="8680" w:type="dxa"/>
            <w:tcBorders>
              <w:top w:val="nil"/>
              <w:left w:val="nil"/>
              <w:bottom w:val="single" w:sz="4" w:space="0" w:color="auto"/>
              <w:right w:val="single" w:sz="4" w:space="0" w:color="auto"/>
            </w:tcBorders>
            <w:shd w:val="clear" w:color="auto" w:fill="auto"/>
            <w:noWrap/>
            <w:vAlign w:val="bottom"/>
            <w:hideMark/>
          </w:tcPr>
          <w:p w14:paraId="4DF702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38F155C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1D9930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478</w:t>
            </w:r>
          </w:p>
        </w:tc>
        <w:tc>
          <w:tcPr>
            <w:tcW w:w="8680" w:type="dxa"/>
            <w:tcBorders>
              <w:top w:val="nil"/>
              <w:left w:val="nil"/>
              <w:bottom w:val="single" w:sz="4" w:space="0" w:color="auto"/>
              <w:right w:val="single" w:sz="4" w:space="0" w:color="auto"/>
            </w:tcBorders>
            <w:shd w:val="clear" w:color="auto" w:fill="auto"/>
            <w:noWrap/>
            <w:vAlign w:val="bottom"/>
            <w:hideMark/>
          </w:tcPr>
          <w:p w14:paraId="22EB53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Silver tetrafluoroborate]</w:t>
            </w:r>
          </w:p>
        </w:tc>
      </w:tr>
      <w:tr w:rsidR="004E1503" w:rsidRPr="004E1503" w14:paraId="0C5F91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73F8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479</w:t>
            </w:r>
          </w:p>
        </w:tc>
        <w:tc>
          <w:tcPr>
            <w:tcW w:w="8680" w:type="dxa"/>
            <w:tcBorders>
              <w:top w:val="nil"/>
              <w:left w:val="nil"/>
              <w:bottom w:val="single" w:sz="4" w:space="0" w:color="auto"/>
              <w:right w:val="single" w:sz="4" w:space="0" w:color="auto"/>
            </w:tcBorders>
            <w:shd w:val="clear" w:color="auto" w:fill="auto"/>
            <w:noWrap/>
            <w:vAlign w:val="bottom"/>
            <w:hideMark/>
          </w:tcPr>
          <w:p w14:paraId="050783F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1-Methyl-1H-benzimidazole-2-carbaldehyde, Silver tetrafluoroborate]</w:t>
            </w:r>
          </w:p>
        </w:tc>
      </w:tr>
      <w:tr w:rsidR="004E1503" w:rsidRPr="004E1503" w14:paraId="574A466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96A0A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480</w:t>
            </w:r>
          </w:p>
        </w:tc>
        <w:tc>
          <w:tcPr>
            <w:tcW w:w="8680" w:type="dxa"/>
            <w:tcBorders>
              <w:top w:val="nil"/>
              <w:left w:val="nil"/>
              <w:bottom w:val="single" w:sz="4" w:space="0" w:color="auto"/>
              <w:right w:val="single" w:sz="4" w:space="0" w:color="auto"/>
            </w:tcBorders>
            <w:shd w:val="clear" w:color="auto" w:fill="auto"/>
            <w:noWrap/>
            <w:vAlign w:val="bottom"/>
            <w:hideMark/>
          </w:tcPr>
          <w:p w14:paraId="041C93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13296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77AFDA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481</w:t>
            </w:r>
          </w:p>
        </w:tc>
        <w:tc>
          <w:tcPr>
            <w:tcW w:w="8680" w:type="dxa"/>
            <w:tcBorders>
              <w:top w:val="nil"/>
              <w:left w:val="nil"/>
              <w:bottom w:val="single" w:sz="4" w:space="0" w:color="auto"/>
              <w:right w:val="single" w:sz="4" w:space="0" w:color="auto"/>
            </w:tcBorders>
            <w:shd w:val="clear" w:color="auto" w:fill="auto"/>
            <w:noWrap/>
            <w:vAlign w:val="bottom"/>
            <w:hideMark/>
          </w:tcPr>
          <w:p w14:paraId="246210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Zinc tetrafluoroborate]</w:t>
            </w:r>
          </w:p>
        </w:tc>
      </w:tr>
      <w:tr w:rsidR="004E1503" w:rsidRPr="004E1503" w14:paraId="00DFB60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CC559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482</w:t>
            </w:r>
          </w:p>
        </w:tc>
        <w:tc>
          <w:tcPr>
            <w:tcW w:w="8680" w:type="dxa"/>
            <w:tcBorders>
              <w:top w:val="nil"/>
              <w:left w:val="nil"/>
              <w:bottom w:val="single" w:sz="4" w:space="0" w:color="auto"/>
              <w:right w:val="single" w:sz="4" w:space="0" w:color="auto"/>
            </w:tcBorders>
            <w:shd w:val="clear" w:color="auto" w:fill="auto"/>
            <w:noWrap/>
            <w:vAlign w:val="bottom"/>
            <w:hideMark/>
          </w:tcPr>
          <w:p w14:paraId="6A0C9C9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527E7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560ED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483</w:t>
            </w:r>
          </w:p>
        </w:tc>
        <w:tc>
          <w:tcPr>
            <w:tcW w:w="8680" w:type="dxa"/>
            <w:tcBorders>
              <w:top w:val="nil"/>
              <w:left w:val="nil"/>
              <w:bottom w:val="single" w:sz="4" w:space="0" w:color="auto"/>
              <w:right w:val="single" w:sz="4" w:space="0" w:color="auto"/>
            </w:tcBorders>
            <w:shd w:val="clear" w:color="auto" w:fill="auto"/>
            <w:noWrap/>
            <w:vAlign w:val="bottom"/>
            <w:hideMark/>
          </w:tcPr>
          <w:p w14:paraId="7D843D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B1DD3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ED75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484</w:t>
            </w:r>
          </w:p>
        </w:tc>
        <w:tc>
          <w:tcPr>
            <w:tcW w:w="8680" w:type="dxa"/>
            <w:tcBorders>
              <w:top w:val="nil"/>
              <w:left w:val="nil"/>
              <w:bottom w:val="single" w:sz="4" w:space="0" w:color="auto"/>
              <w:right w:val="single" w:sz="4" w:space="0" w:color="auto"/>
            </w:tcBorders>
            <w:shd w:val="clear" w:color="auto" w:fill="auto"/>
            <w:noWrap/>
            <w:vAlign w:val="bottom"/>
            <w:hideMark/>
          </w:tcPr>
          <w:p w14:paraId="0EB75A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Silver tetrafluoroborate]</w:t>
            </w:r>
          </w:p>
        </w:tc>
      </w:tr>
      <w:tr w:rsidR="004E1503" w:rsidRPr="004E1503" w14:paraId="501C98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4966A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485</w:t>
            </w:r>
          </w:p>
        </w:tc>
        <w:tc>
          <w:tcPr>
            <w:tcW w:w="8680" w:type="dxa"/>
            <w:tcBorders>
              <w:top w:val="nil"/>
              <w:left w:val="nil"/>
              <w:bottom w:val="single" w:sz="4" w:space="0" w:color="auto"/>
              <w:right w:val="single" w:sz="4" w:space="0" w:color="auto"/>
            </w:tcBorders>
            <w:shd w:val="clear" w:color="auto" w:fill="auto"/>
            <w:noWrap/>
            <w:vAlign w:val="bottom"/>
            <w:hideMark/>
          </w:tcPr>
          <w:p w14:paraId="44F398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[(R)-(+)-1,1'-Binaphthyl-2,2'-diamine, 8-methoxyquinoline-2-carbaldehyde, Silver tetrafluoroborate]</w:t>
            </w:r>
          </w:p>
        </w:tc>
      </w:tr>
      <w:tr w:rsidR="004E1503" w:rsidRPr="004E1503" w14:paraId="70A57D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405751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486</w:t>
            </w:r>
          </w:p>
        </w:tc>
        <w:tc>
          <w:tcPr>
            <w:tcW w:w="8680" w:type="dxa"/>
            <w:tcBorders>
              <w:top w:val="nil"/>
              <w:left w:val="nil"/>
              <w:bottom w:val="single" w:sz="4" w:space="0" w:color="auto"/>
              <w:right w:val="single" w:sz="4" w:space="0" w:color="auto"/>
            </w:tcBorders>
            <w:shd w:val="clear" w:color="auto" w:fill="auto"/>
            <w:noWrap/>
            <w:vAlign w:val="bottom"/>
            <w:hideMark/>
          </w:tcPr>
          <w:p w14:paraId="106AEA2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[(R)-(+)-1,1'-Binaphthyl-2,2'-diamine, 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0581BA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BF611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487</w:t>
            </w:r>
          </w:p>
        </w:tc>
        <w:tc>
          <w:tcPr>
            <w:tcW w:w="8680" w:type="dxa"/>
            <w:tcBorders>
              <w:top w:val="nil"/>
              <w:left w:val="nil"/>
              <w:bottom w:val="single" w:sz="4" w:space="0" w:color="auto"/>
              <w:right w:val="single" w:sz="4" w:space="0" w:color="auto"/>
            </w:tcBorders>
            <w:shd w:val="clear" w:color="auto" w:fill="auto"/>
            <w:noWrap/>
            <w:vAlign w:val="bottom"/>
            <w:hideMark/>
          </w:tcPr>
          <w:p w14:paraId="23FB94A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6-Methylpyridine-2-carboxaldehyde, Zinc tetrafluoroborate]</w:t>
            </w:r>
          </w:p>
        </w:tc>
      </w:tr>
      <w:tr w:rsidR="004E1503" w:rsidRPr="004E1503" w14:paraId="09397A1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EE14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488</w:t>
            </w:r>
          </w:p>
        </w:tc>
        <w:tc>
          <w:tcPr>
            <w:tcW w:w="8680" w:type="dxa"/>
            <w:tcBorders>
              <w:top w:val="nil"/>
              <w:left w:val="nil"/>
              <w:bottom w:val="single" w:sz="4" w:space="0" w:color="auto"/>
              <w:right w:val="single" w:sz="4" w:space="0" w:color="auto"/>
            </w:tcBorders>
            <w:shd w:val="clear" w:color="auto" w:fill="auto"/>
            <w:noWrap/>
            <w:vAlign w:val="bottom"/>
            <w:hideMark/>
          </w:tcPr>
          <w:p w14:paraId="348263C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6-Methylpyridine-2-carboxaldehyde]</w:t>
            </w:r>
          </w:p>
        </w:tc>
      </w:tr>
      <w:tr w:rsidR="004E1503" w:rsidRPr="004E1503" w14:paraId="4F21179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0EA1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489</w:t>
            </w:r>
          </w:p>
        </w:tc>
        <w:tc>
          <w:tcPr>
            <w:tcW w:w="8680" w:type="dxa"/>
            <w:tcBorders>
              <w:top w:val="nil"/>
              <w:left w:val="nil"/>
              <w:bottom w:val="single" w:sz="4" w:space="0" w:color="auto"/>
              <w:right w:val="single" w:sz="4" w:space="0" w:color="auto"/>
            </w:tcBorders>
            <w:shd w:val="clear" w:color="auto" w:fill="auto"/>
            <w:noWrap/>
            <w:vAlign w:val="bottom"/>
            <w:hideMark/>
          </w:tcPr>
          <w:p w14:paraId="355D15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6-Methoxypyridine-2-carbaldehyde, Zinc tetrafluoroborate]</w:t>
            </w:r>
          </w:p>
        </w:tc>
      </w:tr>
      <w:tr w:rsidR="004E1503" w:rsidRPr="004E1503" w14:paraId="3DBF828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9230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490</w:t>
            </w:r>
          </w:p>
        </w:tc>
        <w:tc>
          <w:tcPr>
            <w:tcW w:w="8680" w:type="dxa"/>
            <w:tcBorders>
              <w:top w:val="nil"/>
              <w:left w:val="nil"/>
              <w:bottom w:val="single" w:sz="4" w:space="0" w:color="auto"/>
              <w:right w:val="single" w:sz="4" w:space="0" w:color="auto"/>
            </w:tcBorders>
            <w:shd w:val="clear" w:color="auto" w:fill="auto"/>
            <w:noWrap/>
            <w:vAlign w:val="bottom"/>
            <w:hideMark/>
          </w:tcPr>
          <w:p w14:paraId="5A605C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6-Methoxypyridine-2-carbaldehyde,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A34BF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FE49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491</w:t>
            </w:r>
          </w:p>
        </w:tc>
        <w:tc>
          <w:tcPr>
            <w:tcW w:w="8680" w:type="dxa"/>
            <w:tcBorders>
              <w:top w:val="nil"/>
              <w:left w:val="nil"/>
              <w:bottom w:val="single" w:sz="4" w:space="0" w:color="auto"/>
              <w:right w:val="single" w:sz="4" w:space="0" w:color="auto"/>
            </w:tcBorders>
            <w:shd w:val="clear" w:color="auto" w:fill="auto"/>
            <w:noWrap/>
            <w:vAlign w:val="bottom"/>
            <w:hideMark/>
          </w:tcPr>
          <w:p w14:paraId="145209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5-Methylpicolinaldehyde, Zinc tetrafluoroborate]</w:t>
            </w:r>
          </w:p>
        </w:tc>
      </w:tr>
      <w:tr w:rsidR="004E1503" w:rsidRPr="004E1503" w14:paraId="0325D4C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B2F2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492</w:t>
            </w:r>
          </w:p>
        </w:tc>
        <w:tc>
          <w:tcPr>
            <w:tcW w:w="8680" w:type="dxa"/>
            <w:tcBorders>
              <w:top w:val="nil"/>
              <w:left w:val="nil"/>
              <w:bottom w:val="single" w:sz="4" w:space="0" w:color="auto"/>
              <w:right w:val="single" w:sz="4" w:space="0" w:color="auto"/>
            </w:tcBorders>
            <w:shd w:val="clear" w:color="auto" w:fill="auto"/>
            <w:noWrap/>
            <w:vAlign w:val="bottom"/>
            <w:hideMark/>
          </w:tcPr>
          <w:p w14:paraId="20088D6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5-Methylpicolinaldehyde,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475D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5FC14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493</w:t>
            </w:r>
          </w:p>
        </w:tc>
        <w:tc>
          <w:tcPr>
            <w:tcW w:w="8680" w:type="dxa"/>
            <w:tcBorders>
              <w:top w:val="nil"/>
              <w:left w:val="nil"/>
              <w:bottom w:val="single" w:sz="4" w:space="0" w:color="auto"/>
              <w:right w:val="single" w:sz="4" w:space="0" w:color="auto"/>
            </w:tcBorders>
            <w:shd w:val="clear" w:color="auto" w:fill="auto"/>
            <w:noWrap/>
            <w:vAlign w:val="bottom"/>
            <w:hideMark/>
          </w:tcPr>
          <w:p w14:paraId="3D85F6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1-Methyl-2-imidazolecarboxaldehyde, Zinc tetrafluoroborate]</w:t>
            </w:r>
          </w:p>
        </w:tc>
      </w:tr>
      <w:tr w:rsidR="004E1503" w:rsidRPr="004E1503" w14:paraId="055EF9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CCEE2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494</w:t>
            </w:r>
          </w:p>
        </w:tc>
        <w:tc>
          <w:tcPr>
            <w:tcW w:w="8680" w:type="dxa"/>
            <w:tcBorders>
              <w:top w:val="nil"/>
              <w:left w:val="nil"/>
              <w:bottom w:val="single" w:sz="4" w:space="0" w:color="auto"/>
              <w:right w:val="single" w:sz="4" w:space="0" w:color="auto"/>
            </w:tcBorders>
            <w:shd w:val="clear" w:color="auto" w:fill="auto"/>
            <w:noWrap/>
            <w:vAlign w:val="bottom"/>
            <w:hideMark/>
          </w:tcPr>
          <w:p w14:paraId="3BD8C08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1-Methyl-2-imidazolecarboxaldehyde,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B4CF5B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8335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495</w:t>
            </w:r>
          </w:p>
        </w:tc>
        <w:tc>
          <w:tcPr>
            <w:tcW w:w="8680" w:type="dxa"/>
            <w:tcBorders>
              <w:top w:val="nil"/>
              <w:left w:val="nil"/>
              <w:bottom w:val="single" w:sz="4" w:space="0" w:color="auto"/>
              <w:right w:val="single" w:sz="4" w:space="0" w:color="auto"/>
            </w:tcBorders>
            <w:shd w:val="clear" w:color="auto" w:fill="auto"/>
            <w:noWrap/>
            <w:vAlign w:val="bottom"/>
            <w:hideMark/>
          </w:tcPr>
          <w:p w14:paraId="6FA5EB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6-Methylpyridine-2-carboxaldehyde]</w:t>
            </w:r>
          </w:p>
        </w:tc>
      </w:tr>
      <w:tr w:rsidR="004E1503" w:rsidRPr="004E1503" w14:paraId="0A16108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7C893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496</w:t>
            </w:r>
          </w:p>
        </w:tc>
        <w:tc>
          <w:tcPr>
            <w:tcW w:w="8680" w:type="dxa"/>
            <w:tcBorders>
              <w:top w:val="nil"/>
              <w:left w:val="nil"/>
              <w:bottom w:val="single" w:sz="4" w:space="0" w:color="auto"/>
              <w:right w:val="single" w:sz="4" w:space="0" w:color="auto"/>
            </w:tcBorders>
            <w:shd w:val="clear" w:color="auto" w:fill="auto"/>
            <w:noWrap/>
            <w:vAlign w:val="bottom"/>
            <w:hideMark/>
          </w:tcPr>
          <w:p w14:paraId="5EA8BA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6-Methoxypyridine-2-carbaldehyde]</w:t>
            </w:r>
          </w:p>
        </w:tc>
      </w:tr>
      <w:tr w:rsidR="004E1503" w:rsidRPr="004E1503" w14:paraId="51ABF9F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B8597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497</w:t>
            </w:r>
          </w:p>
        </w:tc>
        <w:tc>
          <w:tcPr>
            <w:tcW w:w="8680" w:type="dxa"/>
            <w:tcBorders>
              <w:top w:val="nil"/>
              <w:left w:val="nil"/>
              <w:bottom w:val="single" w:sz="4" w:space="0" w:color="auto"/>
              <w:right w:val="single" w:sz="4" w:space="0" w:color="auto"/>
            </w:tcBorders>
            <w:shd w:val="clear" w:color="auto" w:fill="auto"/>
            <w:noWrap/>
            <w:vAlign w:val="bottom"/>
            <w:hideMark/>
          </w:tcPr>
          <w:p w14:paraId="1F09AF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5-Methylpicolinaldehyde]</w:t>
            </w:r>
          </w:p>
        </w:tc>
      </w:tr>
      <w:tr w:rsidR="004E1503" w:rsidRPr="004E1503" w14:paraId="72321A7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A236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498</w:t>
            </w:r>
          </w:p>
        </w:tc>
        <w:tc>
          <w:tcPr>
            <w:tcW w:w="8680" w:type="dxa"/>
            <w:tcBorders>
              <w:top w:val="nil"/>
              <w:left w:val="nil"/>
              <w:bottom w:val="single" w:sz="4" w:space="0" w:color="auto"/>
              <w:right w:val="single" w:sz="4" w:space="0" w:color="auto"/>
            </w:tcBorders>
            <w:shd w:val="clear" w:color="auto" w:fill="auto"/>
            <w:noWrap/>
            <w:vAlign w:val="bottom"/>
            <w:hideMark/>
          </w:tcPr>
          <w:p w14:paraId="631D32C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1-Methyl-2-imidazolecarboxaldehyde]</w:t>
            </w:r>
          </w:p>
        </w:tc>
      </w:tr>
      <w:tr w:rsidR="004E1503" w:rsidRPr="004E1503" w14:paraId="565A72E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72E32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499</w:t>
            </w:r>
          </w:p>
        </w:tc>
        <w:tc>
          <w:tcPr>
            <w:tcW w:w="8680" w:type="dxa"/>
            <w:tcBorders>
              <w:top w:val="nil"/>
              <w:left w:val="nil"/>
              <w:bottom w:val="single" w:sz="4" w:space="0" w:color="auto"/>
              <w:right w:val="single" w:sz="4" w:space="0" w:color="auto"/>
            </w:tcBorders>
            <w:shd w:val="clear" w:color="auto" w:fill="auto"/>
            <w:noWrap/>
            <w:vAlign w:val="bottom"/>
            <w:hideMark/>
          </w:tcPr>
          <w:p w14:paraId="124404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4-Formyl-2-methylthiazole, Zinc tetrafluoroborate]</w:t>
            </w:r>
          </w:p>
        </w:tc>
      </w:tr>
      <w:tr w:rsidR="004E1503" w:rsidRPr="004E1503" w14:paraId="2F84CD2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F7E2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500</w:t>
            </w:r>
          </w:p>
        </w:tc>
        <w:tc>
          <w:tcPr>
            <w:tcW w:w="8680" w:type="dxa"/>
            <w:tcBorders>
              <w:top w:val="nil"/>
              <w:left w:val="nil"/>
              <w:bottom w:val="single" w:sz="4" w:space="0" w:color="auto"/>
              <w:right w:val="single" w:sz="4" w:space="0" w:color="auto"/>
            </w:tcBorders>
            <w:shd w:val="clear" w:color="auto" w:fill="auto"/>
            <w:noWrap/>
            <w:vAlign w:val="bottom"/>
            <w:hideMark/>
          </w:tcPr>
          <w:p w14:paraId="4EC325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4-Formyl-2-methylthiazole,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3BB5DE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BFCBE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501</w:t>
            </w:r>
          </w:p>
        </w:tc>
        <w:tc>
          <w:tcPr>
            <w:tcW w:w="8680" w:type="dxa"/>
            <w:tcBorders>
              <w:top w:val="nil"/>
              <w:left w:val="nil"/>
              <w:bottom w:val="single" w:sz="4" w:space="0" w:color="auto"/>
              <w:right w:val="single" w:sz="4" w:space="0" w:color="auto"/>
            </w:tcBorders>
            <w:shd w:val="clear" w:color="auto" w:fill="auto"/>
            <w:noWrap/>
            <w:vAlign w:val="bottom"/>
            <w:hideMark/>
          </w:tcPr>
          <w:p w14:paraId="1CFD47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4-Formyl-2-methylthiazole,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4EB5D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B2D45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502</w:t>
            </w:r>
          </w:p>
        </w:tc>
        <w:tc>
          <w:tcPr>
            <w:tcW w:w="8680" w:type="dxa"/>
            <w:tcBorders>
              <w:top w:val="nil"/>
              <w:left w:val="nil"/>
              <w:bottom w:val="single" w:sz="4" w:space="0" w:color="auto"/>
              <w:right w:val="single" w:sz="4" w:space="0" w:color="auto"/>
            </w:tcBorders>
            <w:shd w:val="clear" w:color="auto" w:fill="auto"/>
            <w:noWrap/>
            <w:vAlign w:val="bottom"/>
            <w:hideMark/>
          </w:tcPr>
          <w:p w14:paraId="22E276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6-Methylpyridine-2-carboxaldehyde]</w:t>
            </w:r>
          </w:p>
        </w:tc>
      </w:tr>
      <w:tr w:rsidR="004E1503" w:rsidRPr="004E1503" w14:paraId="4B5BC09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81671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503</w:t>
            </w:r>
          </w:p>
        </w:tc>
        <w:tc>
          <w:tcPr>
            <w:tcW w:w="8680" w:type="dxa"/>
            <w:tcBorders>
              <w:top w:val="nil"/>
              <w:left w:val="nil"/>
              <w:bottom w:val="single" w:sz="4" w:space="0" w:color="auto"/>
              <w:right w:val="single" w:sz="4" w:space="0" w:color="auto"/>
            </w:tcBorders>
            <w:shd w:val="clear" w:color="auto" w:fill="auto"/>
            <w:noWrap/>
            <w:vAlign w:val="bottom"/>
            <w:hideMark/>
          </w:tcPr>
          <w:p w14:paraId="635B947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6-Methoxypyridine-2-carbaldehyde]</w:t>
            </w:r>
          </w:p>
        </w:tc>
      </w:tr>
      <w:tr w:rsidR="004E1503" w:rsidRPr="004E1503" w14:paraId="463ACC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F965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504</w:t>
            </w:r>
          </w:p>
        </w:tc>
        <w:tc>
          <w:tcPr>
            <w:tcW w:w="8680" w:type="dxa"/>
            <w:tcBorders>
              <w:top w:val="nil"/>
              <w:left w:val="nil"/>
              <w:bottom w:val="single" w:sz="4" w:space="0" w:color="auto"/>
              <w:right w:val="single" w:sz="4" w:space="0" w:color="auto"/>
            </w:tcBorders>
            <w:shd w:val="clear" w:color="auto" w:fill="auto"/>
            <w:noWrap/>
            <w:vAlign w:val="bottom"/>
            <w:hideMark/>
          </w:tcPr>
          <w:p w14:paraId="0FB24CD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5-Methylpicolinaldehyde]</w:t>
            </w:r>
          </w:p>
        </w:tc>
      </w:tr>
      <w:tr w:rsidR="004E1503" w:rsidRPr="004E1503" w14:paraId="127EC4D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D0394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505</w:t>
            </w:r>
          </w:p>
        </w:tc>
        <w:tc>
          <w:tcPr>
            <w:tcW w:w="8680" w:type="dxa"/>
            <w:tcBorders>
              <w:top w:val="nil"/>
              <w:left w:val="nil"/>
              <w:bottom w:val="single" w:sz="4" w:space="0" w:color="auto"/>
              <w:right w:val="single" w:sz="4" w:space="0" w:color="auto"/>
            </w:tcBorders>
            <w:shd w:val="clear" w:color="auto" w:fill="auto"/>
            <w:noWrap/>
            <w:vAlign w:val="bottom"/>
            <w:hideMark/>
          </w:tcPr>
          <w:p w14:paraId="473334D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1-Methyl-2-imidazolecarboxaldehyde]</w:t>
            </w:r>
          </w:p>
        </w:tc>
      </w:tr>
      <w:tr w:rsidR="004E1503" w:rsidRPr="004E1503" w14:paraId="0101E4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534B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506</w:t>
            </w:r>
          </w:p>
        </w:tc>
        <w:tc>
          <w:tcPr>
            <w:tcW w:w="8680" w:type="dxa"/>
            <w:tcBorders>
              <w:top w:val="nil"/>
              <w:left w:val="nil"/>
              <w:bottom w:val="single" w:sz="4" w:space="0" w:color="auto"/>
              <w:right w:val="single" w:sz="4" w:space="0" w:color="auto"/>
            </w:tcBorders>
            <w:shd w:val="clear" w:color="auto" w:fill="auto"/>
            <w:noWrap/>
            <w:vAlign w:val="bottom"/>
            <w:hideMark/>
          </w:tcPr>
          <w:p w14:paraId="2A7C638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4-Formyl-2-methylthiazole]</w:t>
            </w:r>
          </w:p>
        </w:tc>
      </w:tr>
      <w:tr w:rsidR="004E1503" w:rsidRPr="004E1503" w14:paraId="56B0132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A86C9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507</w:t>
            </w:r>
          </w:p>
        </w:tc>
        <w:tc>
          <w:tcPr>
            <w:tcW w:w="8680" w:type="dxa"/>
            <w:tcBorders>
              <w:top w:val="nil"/>
              <w:left w:val="nil"/>
              <w:bottom w:val="single" w:sz="4" w:space="0" w:color="auto"/>
              <w:right w:val="single" w:sz="4" w:space="0" w:color="auto"/>
            </w:tcBorders>
            <w:shd w:val="clear" w:color="auto" w:fill="auto"/>
            <w:noWrap/>
            <w:vAlign w:val="bottom"/>
            <w:hideMark/>
          </w:tcPr>
          <w:p w14:paraId="185A2E5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Zinc tetrafluoroborate]</w:t>
            </w:r>
          </w:p>
        </w:tc>
      </w:tr>
      <w:tr w:rsidR="004E1503" w:rsidRPr="004E1503" w14:paraId="3A45DF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BDC63D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508</w:t>
            </w:r>
          </w:p>
        </w:tc>
        <w:tc>
          <w:tcPr>
            <w:tcW w:w="8680" w:type="dxa"/>
            <w:tcBorders>
              <w:top w:val="nil"/>
              <w:left w:val="nil"/>
              <w:bottom w:val="single" w:sz="4" w:space="0" w:color="auto"/>
              <w:right w:val="single" w:sz="4" w:space="0" w:color="auto"/>
            </w:tcBorders>
            <w:shd w:val="clear" w:color="auto" w:fill="auto"/>
            <w:noWrap/>
            <w:vAlign w:val="bottom"/>
            <w:hideMark/>
          </w:tcPr>
          <w:p w14:paraId="10EEF55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2-Quinolinecarboxaldehyde,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EB78F9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9ADD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509</w:t>
            </w:r>
          </w:p>
        </w:tc>
        <w:tc>
          <w:tcPr>
            <w:tcW w:w="8680" w:type="dxa"/>
            <w:tcBorders>
              <w:top w:val="nil"/>
              <w:left w:val="nil"/>
              <w:bottom w:val="single" w:sz="4" w:space="0" w:color="auto"/>
              <w:right w:val="single" w:sz="4" w:space="0" w:color="auto"/>
            </w:tcBorders>
            <w:shd w:val="clear" w:color="auto" w:fill="auto"/>
            <w:noWrap/>
            <w:vAlign w:val="bottom"/>
            <w:hideMark/>
          </w:tcPr>
          <w:p w14:paraId="4131633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2-Quinolinecarboxaldehyde,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A439D6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0C7B8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510</w:t>
            </w:r>
          </w:p>
        </w:tc>
        <w:tc>
          <w:tcPr>
            <w:tcW w:w="8680" w:type="dxa"/>
            <w:tcBorders>
              <w:top w:val="nil"/>
              <w:left w:val="nil"/>
              <w:bottom w:val="single" w:sz="4" w:space="0" w:color="auto"/>
              <w:right w:val="single" w:sz="4" w:space="0" w:color="auto"/>
            </w:tcBorders>
            <w:shd w:val="clear" w:color="auto" w:fill="auto"/>
            <w:noWrap/>
            <w:vAlign w:val="bottom"/>
            <w:hideMark/>
          </w:tcPr>
          <w:p w14:paraId="10ECDF6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Silver tetrafluoroborate]</w:t>
            </w:r>
          </w:p>
        </w:tc>
      </w:tr>
      <w:tr w:rsidR="004E1503" w:rsidRPr="004E1503" w14:paraId="21BF9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FA7C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511</w:t>
            </w:r>
          </w:p>
        </w:tc>
        <w:tc>
          <w:tcPr>
            <w:tcW w:w="8680" w:type="dxa"/>
            <w:tcBorders>
              <w:top w:val="nil"/>
              <w:left w:val="nil"/>
              <w:bottom w:val="single" w:sz="4" w:space="0" w:color="auto"/>
              <w:right w:val="single" w:sz="4" w:space="0" w:color="auto"/>
            </w:tcBorders>
            <w:shd w:val="clear" w:color="auto" w:fill="auto"/>
            <w:noWrap/>
            <w:vAlign w:val="bottom"/>
            <w:hideMark/>
          </w:tcPr>
          <w:p w14:paraId="2A8A969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2-Quinolinecarboxaldehyde, Silver tetrafluoroborate]</w:t>
            </w:r>
          </w:p>
        </w:tc>
      </w:tr>
      <w:tr w:rsidR="004E1503" w:rsidRPr="004E1503" w14:paraId="74103E3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2769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512</w:t>
            </w:r>
          </w:p>
        </w:tc>
        <w:tc>
          <w:tcPr>
            <w:tcW w:w="8680" w:type="dxa"/>
            <w:tcBorders>
              <w:top w:val="nil"/>
              <w:left w:val="nil"/>
              <w:bottom w:val="single" w:sz="4" w:space="0" w:color="auto"/>
              <w:right w:val="single" w:sz="4" w:space="0" w:color="auto"/>
            </w:tcBorders>
            <w:shd w:val="clear" w:color="auto" w:fill="auto"/>
            <w:noWrap/>
            <w:vAlign w:val="bottom"/>
            <w:hideMark/>
          </w:tcPr>
          <w:p w14:paraId="7C0558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6-Methylpyridine-2-carboxaldehyde]</w:t>
            </w:r>
          </w:p>
        </w:tc>
      </w:tr>
      <w:tr w:rsidR="004E1503" w:rsidRPr="004E1503" w14:paraId="0922A5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E30C8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513</w:t>
            </w:r>
          </w:p>
        </w:tc>
        <w:tc>
          <w:tcPr>
            <w:tcW w:w="8680" w:type="dxa"/>
            <w:tcBorders>
              <w:top w:val="nil"/>
              <w:left w:val="nil"/>
              <w:bottom w:val="single" w:sz="4" w:space="0" w:color="auto"/>
              <w:right w:val="single" w:sz="4" w:space="0" w:color="auto"/>
            </w:tcBorders>
            <w:shd w:val="clear" w:color="auto" w:fill="auto"/>
            <w:noWrap/>
            <w:vAlign w:val="bottom"/>
            <w:hideMark/>
          </w:tcPr>
          <w:p w14:paraId="2076D05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6-Methoxypyridine-2-carbaldehyde]</w:t>
            </w:r>
          </w:p>
        </w:tc>
      </w:tr>
      <w:tr w:rsidR="004E1503" w:rsidRPr="004E1503" w14:paraId="4A8C4F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32B19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514</w:t>
            </w:r>
          </w:p>
        </w:tc>
        <w:tc>
          <w:tcPr>
            <w:tcW w:w="8680" w:type="dxa"/>
            <w:tcBorders>
              <w:top w:val="nil"/>
              <w:left w:val="nil"/>
              <w:bottom w:val="single" w:sz="4" w:space="0" w:color="auto"/>
              <w:right w:val="single" w:sz="4" w:space="0" w:color="auto"/>
            </w:tcBorders>
            <w:shd w:val="clear" w:color="auto" w:fill="auto"/>
            <w:noWrap/>
            <w:vAlign w:val="bottom"/>
            <w:hideMark/>
          </w:tcPr>
          <w:p w14:paraId="60D445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5-Methylpicolinaldehyde]</w:t>
            </w:r>
          </w:p>
        </w:tc>
      </w:tr>
      <w:tr w:rsidR="004E1503" w:rsidRPr="004E1503" w14:paraId="027C8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CFBB6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515</w:t>
            </w:r>
          </w:p>
        </w:tc>
        <w:tc>
          <w:tcPr>
            <w:tcW w:w="8680" w:type="dxa"/>
            <w:tcBorders>
              <w:top w:val="nil"/>
              <w:left w:val="nil"/>
              <w:bottom w:val="single" w:sz="4" w:space="0" w:color="auto"/>
              <w:right w:val="single" w:sz="4" w:space="0" w:color="auto"/>
            </w:tcBorders>
            <w:shd w:val="clear" w:color="auto" w:fill="auto"/>
            <w:noWrap/>
            <w:vAlign w:val="bottom"/>
            <w:hideMark/>
          </w:tcPr>
          <w:p w14:paraId="535517B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1-Methyl-2-imidazolecarboxaldehyde]</w:t>
            </w:r>
          </w:p>
        </w:tc>
      </w:tr>
      <w:tr w:rsidR="004E1503" w:rsidRPr="004E1503" w14:paraId="0F1CC3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24EE2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516</w:t>
            </w:r>
          </w:p>
        </w:tc>
        <w:tc>
          <w:tcPr>
            <w:tcW w:w="8680" w:type="dxa"/>
            <w:tcBorders>
              <w:top w:val="nil"/>
              <w:left w:val="nil"/>
              <w:bottom w:val="single" w:sz="4" w:space="0" w:color="auto"/>
              <w:right w:val="single" w:sz="4" w:space="0" w:color="auto"/>
            </w:tcBorders>
            <w:shd w:val="clear" w:color="auto" w:fill="auto"/>
            <w:noWrap/>
            <w:vAlign w:val="bottom"/>
            <w:hideMark/>
          </w:tcPr>
          <w:p w14:paraId="69D0ECE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Silver tetrafluoroborate, 4-Formyl-2-methylthiazole]</w:t>
            </w:r>
          </w:p>
        </w:tc>
      </w:tr>
      <w:tr w:rsidR="004E1503" w:rsidRPr="004E1503" w14:paraId="66877E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856C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517</w:t>
            </w:r>
          </w:p>
        </w:tc>
        <w:tc>
          <w:tcPr>
            <w:tcW w:w="8680" w:type="dxa"/>
            <w:tcBorders>
              <w:top w:val="nil"/>
              <w:left w:val="nil"/>
              <w:bottom w:val="single" w:sz="4" w:space="0" w:color="auto"/>
              <w:right w:val="single" w:sz="4" w:space="0" w:color="auto"/>
            </w:tcBorders>
            <w:shd w:val="clear" w:color="auto" w:fill="auto"/>
            <w:noWrap/>
            <w:vAlign w:val="bottom"/>
            <w:hideMark/>
          </w:tcPr>
          <w:p w14:paraId="62AEC9F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6-Methylpyridine-2-carboxaldehyde]</w:t>
            </w:r>
          </w:p>
        </w:tc>
      </w:tr>
      <w:tr w:rsidR="004E1503" w:rsidRPr="004E1503" w14:paraId="24184E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125F5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518</w:t>
            </w:r>
          </w:p>
        </w:tc>
        <w:tc>
          <w:tcPr>
            <w:tcW w:w="8680" w:type="dxa"/>
            <w:tcBorders>
              <w:top w:val="nil"/>
              <w:left w:val="nil"/>
              <w:bottom w:val="single" w:sz="4" w:space="0" w:color="auto"/>
              <w:right w:val="single" w:sz="4" w:space="0" w:color="auto"/>
            </w:tcBorders>
            <w:shd w:val="clear" w:color="auto" w:fill="auto"/>
            <w:noWrap/>
            <w:vAlign w:val="bottom"/>
            <w:hideMark/>
          </w:tcPr>
          <w:p w14:paraId="16DFD5C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6-Methoxypyridine-2-carbaldehyde]</w:t>
            </w:r>
          </w:p>
        </w:tc>
      </w:tr>
      <w:tr w:rsidR="004E1503" w:rsidRPr="004E1503" w14:paraId="4EC74A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946B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519</w:t>
            </w:r>
          </w:p>
        </w:tc>
        <w:tc>
          <w:tcPr>
            <w:tcW w:w="8680" w:type="dxa"/>
            <w:tcBorders>
              <w:top w:val="nil"/>
              <w:left w:val="nil"/>
              <w:bottom w:val="single" w:sz="4" w:space="0" w:color="auto"/>
              <w:right w:val="single" w:sz="4" w:space="0" w:color="auto"/>
            </w:tcBorders>
            <w:shd w:val="clear" w:color="auto" w:fill="auto"/>
            <w:noWrap/>
            <w:vAlign w:val="bottom"/>
            <w:hideMark/>
          </w:tcPr>
          <w:p w14:paraId="7FED54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5-Methylpicolinaldehyde]</w:t>
            </w:r>
          </w:p>
        </w:tc>
      </w:tr>
      <w:tr w:rsidR="004E1503" w:rsidRPr="004E1503" w14:paraId="45B8683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77D83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520</w:t>
            </w:r>
          </w:p>
        </w:tc>
        <w:tc>
          <w:tcPr>
            <w:tcW w:w="8680" w:type="dxa"/>
            <w:tcBorders>
              <w:top w:val="nil"/>
              <w:left w:val="nil"/>
              <w:bottom w:val="single" w:sz="4" w:space="0" w:color="auto"/>
              <w:right w:val="single" w:sz="4" w:space="0" w:color="auto"/>
            </w:tcBorders>
            <w:shd w:val="clear" w:color="auto" w:fill="auto"/>
            <w:noWrap/>
            <w:vAlign w:val="bottom"/>
            <w:hideMark/>
          </w:tcPr>
          <w:p w14:paraId="66AE3F1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1-Methyl-2-imidazolecarboxaldehyde]</w:t>
            </w:r>
          </w:p>
        </w:tc>
      </w:tr>
      <w:tr w:rsidR="004E1503" w:rsidRPr="004E1503" w14:paraId="614B26B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E8406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521</w:t>
            </w:r>
          </w:p>
        </w:tc>
        <w:tc>
          <w:tcPr>
            <w:tcW w:w="8680" w:type="dxa"/>
            <w:tcBorders>
              <w:top w:val="nil"/>
              <w:left w:val="nil"/>
              <w:bottom w:val="single" w:sz="4" w:space="0" w:color="auto"/>
              <w:right w:val="single" w:sz="4" w:space="0" w:color="auto"/>
            </w:tcBorders>
            <w:shd w:val="clear" w:color="auto" w:fill="auto"/>
            <w:noWrap/>
            <w:vAlign w:val="bottom"/>
            <w:hideMark/>
          </w:tcPr>
          <w:p w14:paraId="39FAB05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4-Formyl-2-methylthiazole]</w:t>
            </w:r>
          </w:p>
        </w:tc>
      </w:tr>
      <w:tr w:rsidR="004E1503" w:rsidRPr="004E1503" w14:paraId="66B149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B19D8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522</w:t>
            </w:r>
          </w:p>
        </w:tc>
        <w:tc>
          <w:tcPr>
            <w:tcW w:w="8680" w:type="dxa"/>
            <w:tcBorders>
              <w:top w:val="nil"/>
              <w:left w:val="nil"/>
              <w:bottom w:val="single" w:sz="4" w:space="0" w:color="auto"/>
              <w:right w:val="single" w:sz="4" w:space="0" w:color="auto"/>
            </w:tcBorders>
            <w:shd w:val="clear" w:color="auto" w:fill="auto"/>
            <w:noWrap/>
            <w:vAlign w:val="bottom"/>
            <w:hideMark/>
          </w:tcPr>
          <w:p w14:paraId="49874D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2-Quinolinecarboxaldehyde]</w:t>
            </w:r>
          </w:p>
        </w:tc>
      </w:tr>
      <w:tr w:rsidR="004E1503" w:rsidRPr="004E1503" w14:paraId="446B2A5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5BA33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523</w:t>
            </w:r>
          </w:p>
        </w:tc>
        <w:tc>
          <w:tcPr>
            <w:tcW w:w="8680" w:type="dxa"/>
            <w:tcBorders>
              <w:top w:val="nil"/>
              <w:left w:val="nil"/>
              <w:bottom w:val="single" w:sz="4" w:space="0" w:color="auto"/>
              <w:right w:val="single" w:sz="4" w:space="0" w:color="auto"/>
            </w:tcBorders>
            <w:shd w:val="clear" w:color="auto" w:fill="auto"/>
            <w:noWrap/>
            <w:vAlign w:val="bottom"/>
            <w:hideMark/>
          </w:tcPr>
          <w:p w14:paraId="689202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Zinc tetrafluoroborate]</w:t>
            </w:r>
          </w:p>
        </w:tc>
      </w:tr>
      <w:tr w:rsidR="004E1503" w:rsidRPr="004E1503" w14:paraId="650A2F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44B8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524</w:t>
            </w:r>
          </w:p>
        </w:tc>
        <w:tc>
          <w:tcPr>
            <w:tcW w:w="8680" w:type="dxa"/>
            <w:tcBorders>
              <w:top w:val="nil"/>
              <w:left w:val="nil"/>
              <w:bottom w:val="single" w:sz="4" w:space="0" w:color="auto"/>
              <w:right w:val="single" w:sz="4" w:space="0" w:color="auto"/>
            </w:tcBorders>
            <w:shd w:val="clear" w:color="auto" w:fill="auto"/>
            <w:noWrap/>
            <w:vAlign w:val="bottom"/>
            <w:hideMark/>
          </w:tcPr>
          <w:p w14:paraId="0D53DB2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0C58C8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CDD37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525</w:t>
            </w:r>
          </w:p>
        </w:tc>
        <w:tc>
          <w:tcPr>
            <w:tcW w:w="8680" w:type="dxa"/>
            <w:tcBorders>
              <w:top w:val="nil"/>
              <w:left w:val="nil"/>
              <w:bottom w:val="single" w:sz="4" w:space="0" w:color="auto"/>
              <w:right w:val="single" w:sz="4" w:space="0" w:color="auto"/>
            </w:tcBorders>
            <w:shd w:val="clear" w:color="auto" w:fill="auto"/>
            <w:noWrap/>
            <w:vAlign w:val="bottom"/>
            <w:hideMark/>
          </w:tcPr>
          <w:p w14:paraId="3D354C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EEC4DA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AD7E7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526</w:t>
            </w:r>
          </w:p>
        </w:tc>
        <w:tc>
          <w:tcPr>
            <w:tcW w:w="8680" w:type="dxa"/>
            <w:tcBorders>
              <w:top w:val="nil"/>
              <w:left w:val="nil"/>
              <w:bottom w:val="single" w:sz="4" w:space="0" w:color="auto"/>
              <w:right w:val="single" w:sz="4" w:space="0" w:color="auto"/>
            </w:tcBorders>
            <w:shd w:val="clear" w:color="auto" w:fill="auto"/>
            <w:noWrap/>
            <w:vAlign w:val="bottom"/>
            <w:hideMark/>
          </w:tcPr>
          <w:p w14:paraId="1BDAAB5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Silver tetrafluoroborate]</w:t>
            </w:r>
          </w:p>
        </w:tc>
      </w:tr>
      <w:tr w:rsidR="004E1503" w:rsidRPr="004E1503" w14:paraId="6DF2E36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6C9F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527</w:t>
            </w:r>
          </w:p>
        </w:tc>
        <w:tc>
          <w:tcPr>
            <w:tcW w:w="8680" w:type="dxa"/>
            <w:tcBorders>
              <w:top w:val="nil"/>
              <w:left w:val="nil"/>
              <w:bottom w:val="single" w:sz="4" w:space="0" w:color="auto"/>
              <w:right w:val="single" w:sz="4" w:space="0" w:color="auto"/>
            </w:tcBorders>
            <w:shd w:val="clear" w:color="auto" w:fill="auto"/>
            <w:noWrap/>
            <w:vAlign w:val="bottom"/>
            <w:hideMark/>
          </w:tcPr>
          <w:p w14:paraId="7425EC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4-Methyl-1,3-thiazole-2-carbaldehyde, Silver tetrafluoroborate]</w:t>
            </w:r>
          </w:p>
        </w:tc>
      </w:tr>
      <w:tr w:rsidR="004E1503" w:rsidRPr="004E1503" w14:paraId="557A60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0AD23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528</w:t>
            </w:r>
          </w:p>
        </w:tc>
        <w:tc>
          <w:tcPr>
            <w:tcW w:w="8680" w:type="dxa"/>
            <w:tcBorders>
              <w:top w:val="nil"/>
              <w:left w:val="nil"/>
              <w:bottom w:val="single" w:sz="4" w:space="0" w:color="auto"/>
              <w:right w:val="single" w:sz="4" w:space="0" w:color="auto"/>
            </w:tcBorders>
            <w:shd w:val="clear" w:color="auto" w:fill="auto"/>
            <w:noWrap/>
            <w:vAlign w:val="bottom"/>
            <w:hideMark/>
          </w:tcPr>
          <w:p w14:paraId="2C3056B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4-Methyl-1,3-thiazole-2-carbaldehyde,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3DBFB0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2CE277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529</w:t>
            </w:r>
          </w:p>
        </w:tc>
        <w:tc>
          <w:tcPr>
            <w:tcW w:w="8680" w:type="dxa"/>
            <w:tcBorders>
              <w:top w:val="nil"/>
              <w:left w:val="nil"/>
              <w:bottom w:val="single" w:sz="4" w:space="0" w:color="auto"/>
              <w:right w:val="single" w:sz="4" w:space="0" w:color="auto"/>
            </w:tcBorders>
            <w:shd w:val="clear" w:color="auto" w:fill="auto"/>
            <w:noWrap/>
            <w:vAlign w:val="bottom"/>
            <w:hideMark/>
          </w:tcPr>
          <w:p w14:paraId="49CC0B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Zinc tetrafluoroborate]</w:t>
            </w:r>
          </w:p>
        </w:tc>
      </w:tr>
      <w:tr w:rsidR="004E1503" w:rsidRPr="004E1503" w14:paraId="581E7A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939D6A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530</w:t>
            </w:r>
          </w:p>
        </w:tc>
        <w:tc>
          <w:tcPr>
            <w:tcW w:w="8680" w:type="dxa"/>
            <w:tcBorders>
              <w:top w:val="nil"/>
              <w:left w:val="nil"/>
              <w:bottom w:val="single" w:sz="4" w:space="0" w:color="auto"/>
              <w:right w:val="single" w:sz="4" w:space="0" w:color="auto"/>
            </w:tcBorders>
            <w:shd w:val="clear" w:color="auto" w:fill="auto"/>
            <w:noWrap/>
            <w:vAlign w:val="bottom"/>
            <w:hideMark/>
          </w:tcPr>
          <w:p w14:paraId="5AED2E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418F80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47FC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531</w:t>
            </w:r>
          </w:p>
        </w:tc>
        <w:tc>
          <w:tcPr>
            <w:tcW w:w="8680" w:type="dxa"/>
            <w:tcBorders>
              <w:top w:val="nil"/>
              <w:left w:val="nil"/>
              <w:bottom w:val="single" w:sz="4" w:space="0" w:color="auto"/>
              <w:right w:val="single" w:sz="4" w:space="0" w:color="auto"/>
            </w:tcBorders>
            <w:shd w:val="clear" w:color="auto" w:fill="auto"/>
            <w:noWrap/>
            <w:vAlign w:val="bottom"/>
            <w:hideMark/>
          </w:tcPr>
          <w:p w14:paraId="78BA09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6139FC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F07D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532</w:t>
            </w:r>
          </w:p>
        </w:tc>
        <w:tc>
          <w:tcPr>
            <w:tcW w:w="8680" w:type="dxa"/>
            <w:tcBorders>
              <w:top w:val="nil"/>
              <w:left w:val="nil"/>
              <w:bottom w:val="single" w:sz="4" w:space="0" w:color="auto"/>
              <w:right w:val="single" w:sz="4" w:space="0" w:color="auto"/>
            </w:tcBorders>
            <w:shd w:val="clear" w:color="auto" w:fill="auto"/>
            <w:noWrap/>
            <w:vAlign w:val="bottom"/>
            <w:hideMark/>
          </w:tcPr>
          <w:p w14:paraId="510FAB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Silver tetrafluoroborate]</w:t>
            </w:r>
          </w:p>
        </w:tc>
      </w:tr>
      <w:tr w:rsidR="004E1503" w:rsidRPr="004E1503" w14:paraId="653E34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8BBB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533</w:t>
            </w:r>
          </w:p>
        </w:tc>
        <w:tc>
          <w:tcPr>
            <w:tcW w:w="8680" w:type="dxa"/>
            <w:tcBorders>
              <w:top w:val="nil"/>
              <w:left w:val="nil"/>
              <w:bottom w:val="single" w:sz="4" w:space="0" w:color="auto"/>
              <w:right w:val="single" w:sz="4" w:space="0" w:color="auto"/>
            </w:tcBorders>
            <w:shd w:val="clear" w:color="auto" w:fill="auto"/>
            <w:noWrap/>
            <w:vAlign w:val="bottom"/>
            <w:hideMark/>
          </w:tcPr>
          <w:p w14:paraId="73B0EB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1-Methyl-1H-benzimidazole-2-carbaldehyde, Silver tetrafluoroborate]</w:t>
            </w:r>
          </w:p>
        </w:tc>
      </w:tr>
      <w:tr w:rsidR="004E1503" w:rsidRPr="004E1503" w14:paraId="05DAA4C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7F061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534</w:t>
            </w:r>
          </w:p>
        </w:tc>
        <w:tc>
          <w:tcPr>
            <w:tcW w:w="8680" w:type="dxa"/>
            <w:tcBorders>
              <w:top w:val="nil"/>
              <w:left w:val="nil"/>
              <w:bottom w:val="single" w:sz="4" w:space="0" w:color="auto"/>
              <w:right w:val="single" w:sz="4" w:space="0" w:color="auto"/>
            </w:tcBorders>
            <w:shd w:val="clear" w:color="auto" w:fill="auto"/>
            <w:noWrap/>
            <w:vAlign w:val="bottom"/>
            <w:hideMark/>
          </w:tcPr>
          <w:p w14:paraId="0A1940E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1-Methyl-1H-benzimidazole-2-carbaldehyde,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FE79A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FF9C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535</w:t>
            </w:r>
          </w:p>
        </w:tc>
        <w:tc>
          <w:tcPr>
            <w:tcW w:w="8680" w:type="dxa"/>
            <w:tcBorders>
              <w:top w:val="nil"/>
              <w:left w:val="nil"/>
              <w:bottom w:val="single" w:sz="4" w:space="0" w:color="auto"/>
              <w:right w:val="single" w:sz="4" w:space="0" w:color="auto"/>
            </w:tcBorders>
            <w:shd w:val="clear" w:color="auto" w:fill="auto"/>
            <w:noWrap/>
            <w:vAlign w:val="bottom"/>
            <w:hideMark/>
          </w:tcPr>
          <w:p w14:paraId="244E03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Zinc tetrafluoroborate]</w:t>
            </w:r>
          </w:p>
        </w:tc>
      </w:tr>
      <w:tr w:rsidR="004E1503" w:rsidRPr="004E1503" w14:paraId="57E4E35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14DD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536</w:t>
            </w:r>
          </w:p>
        </w:tc>
        <w:tc>
          <w:tcPr>
            <w:tcW w:w="8680" w:type="dxa"/>
            <w:tcBorders>
              <w:top w:val="nil"/>
              <w:left w:val="nil"/>
              <w:bottom w:val="single" w:sz="4" w:space="0" w:color="auto"/>
              <w:right w:val="single" w:sz="4" w:space="0" w:color="auto"/>
            </w:tcBorders>
            <w:shd w:val="clear" w:color="auto" w:fill="auto"/>
            <w:noWrap/>
            <w:vAlign w:val="bottom"/>
            <w:hideMark/>
          </w:tcPr>
          <w:p w14:paraId="629060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752E5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F21A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537</w:t>
            </w:r>
          </w:p>
        </w:tc>
        <w:tc>
          <w:tcPr>
            <w:tcW w:w="8680" w:type="dxa"/>
            <w:tcBorders>
              <w:top w:val="nil"/>
              <w:left w:val="nil"/>
              <w:bottom w:val="single" w:sz="4" w:space="0" w:color="auto"/>
              <w:right w:val="single" w:sz="4" w:space="0" w:color="auto"/>
            </w:tcBorders>
            <w:shd w:val="clear" w:color="auto" w:fill="auto"/>
            <w:noWrap/>
            <w:vAlign w:val="bottom"/>
            <w:hideMark/>
          </w:tcPr>
          <w:p w14:paraId="1CF0A7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7F5575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40E9D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538</w:t>
            </w:r>
          </w:p>
        </w:tc>
        <w:tc>
          <w:tcPr>
            <w:tcW w:w="8680" w:type="dxa"/>
            <w:tcBorders>
              <w:top w:val="nil"/>
              <w:left w:val="nil"/>
              <w:bottom w:val="single" w:sz="4" w:space="0" w:color="auto"/>
              <w:right w:val="single" w:sz="4" w:space="0" w:color="auto"/>
            </w:tcBorders>
            <w:shd w:val="clear" w:color="auto" w:fill="auto"/>
            <w:noWrap/>
            <w:vAlign w:val="bottom"/>
            <w:hideMark/>
          </w:tcPr>
          <w:p w14:paraId="2F58DE5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Silver tetrafluoroborate]</w:t>
            </w:r>
          </w:p>
        </w:tc>
      </w:tr>
      <w:tr w:rsidR="004E1503" w:rsidRPr="004E1503" w14:paraId="298340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9467E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539</w:t>
            </w:r>
          </w:p>
        </w:tc>
        <w:tc>
          <w:tcPr>
            <w:tcW w:w="8680" w:type="dxa"/>
            <w:tcBorders>
              <w:top w:val="nil"/>
              <w:left w:val="nil"/>
              <w:bottom w:val="single" w:sz="4" w:space="0" w:color="auto"/>
              <w:right w:val="single" w:sz="4" w:space="0" w:color="auto"/>
            </w:tcBorders>
            <w:shd w:val="clear" w:color="auto" w:fill="auto"/>
            <w:noWrap/>
            <w:vAlign w:val="bottom"/>
            <w:hideMark/>
          </w:tcPr>
          <w:p w14:paraId="3461DDB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[Adamantane-1,3-diamine, 8-methoxyquinoline-2-carbaldehyde, Silver tetrafluoroborate]</w:t>
            </w:r>
          </w:p>
        </w:tc>
      </w:tr>
      <w:tr w:rsidR="004E1503" w:rsidRPr="004E1503" w14:paraId="629873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56B62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540</w:t>
            </w:r>
          </w:p>
        </w:tc>
        <w:tc>
          <w:tcPr>
            <w:tcW w:w="8680" w:type="dxa"/>
            <w:tcBorders>
              <w:top w:val="nil"/>
              <w:left w:val="nil"/>
              <w:bottom w:val="single" w:sz="4" w:space="0" w:color="auto"/>
              <w:right w:val="single" w:sz="4" w:space="0" w:color="auto"/>
            </w:tcBorders>
            <w:shd w:val="clear" w:color="auto" w:fill="auto"/>
            <w:noWrap/>
            <w:vAlign w:val="bottom"/>
            <w:hideMark/>
          </w:tcPr>
          <w:p w14:paraId="3895B6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[Adamantane-1,3-diamine, 8-methoxyquinoline-2-carbaldehyde,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13B145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93CC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541</w:t>
            </w:r>
          </w:p>
        </w:tc>
        <w:tc>
          <w:tcPr>
            <w:tcW w:w="8680" w:type="dxa"/>
            <w:tcBorders>
              <w:top w:val="nil"/>
              <w:left w:val="nil"/>
              <w:bottom w:val="single" w:sz="4" w:space="0" w:color="auto"/>
              <w:right w:val="single" w:sz="4" w:space="0" w:color="auto"/>
            </w:tcBorders>
            <w:shd w:val="clear" w:color="auto" w:fill="auto"/>
            <w:noWrap/>
            <w:vAlign w:val="bottom"/>
            <w:hideMark/>
          </w:tcPr>
          <w:p w14:paraId="7A1BB30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4,4'-Methylenedianiline]</w:t>
            </w:r>
          </w:p>
        </w:tc>
      </w:tr>
      <w:tr w:rsidR="004E1503" w:rsidRPr="004E1503" w14:paraId="08D1210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2B9A8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542</w:t>
            </w:r>
          </w:p>
        </w:tc>
        <w:tc>
          <w:tcPr>
            <w:tcW w:w="8680" w:type="dxa"/>
            <w:tcBorders>
              <w:top w:val="nil"/>
              <w:left w:val="nil"/>
              <w:bottom w:val="single" w:sz="4" w:space="0" w:color="auto"/>
              <w:right w:val="single" w:sz="4" w:space="0" w:color="auto"/>
            </w:tcBorders>
            <w:shd w:val="clear" w:color="auto" w:fill="auto"/>
            <w:noWrap/>
            <w:vAlign w:val="bottom"/>
            <w:hideMark/>
          </w:tcPr>
          <w:p w14:paraId="778D75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609C58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EC32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543</w:t>
            </w:r>
          </w:p>
        </w:tc>
        <w:tc>
          <w:tcPr>
            <w:tcW w:w="8680" w:type="dxa"/>
            <w:tcBorders>
              <w:top w:val="nil"/>
              <w:left w:val="nil"/>
              <w:bottom w:val="single" w:sz="4" w:space="0" w:color="auto"/>
              <w:right w:val="single" w:sz="4" w:space="0" w:color="auto"/>
            </w:tcBorders>
            <w:shd w:val="clear" w:color="auto" w:fill="auto"/>
            <w:noWrap/>
            <w:vAlign w:val="bottom"/>
            <w:hideMark/>
          </w:tcPr>
          <w:p w14:paraId="554AE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Zinc tetrafluoroborate, 4,4'-Oxydianiline]</w:t>
            </w:r>
          </w:p>
        </w:tc>
      </w:tr>
      <w:tr w:rsidR="004E1503" w:rsidRPr="004E1503" w14:paraId="6224121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EAFCC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544</w:t>
            </w:r>
          </w:p>
        </w:tc>
        <w:tc>
          <w:tcPr>
            <w:tcW w:w="8680" w:type="dxa"/>
            <w:tcBorders>
              <w:top w:val="nil"/>
              <w:left w:val="nil"/>
              <w:bottom w:val="single" w:sz="4" w:space="0" w:color="auto"/>
              <w:right w:val="single" w:sz="4" w:space="0" w:color="auto"/>
            </w:tcBorders>
            <w:shd w:val="clear" w:color="auto" w:fill="auto"/>
            <w:noWrap/>
            <w:vAlign w:val="bottom"/>
            <w:hideMark/>
          </w:tcPr>
          <w:p w14:paraId="64EFE4A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1C5E9F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D6E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545</w:t>
            </w:r>
          </w:p>
        </w:tc>
        <w:tc>
          <w:tcPr>
            <w:tcW w:w="8680" w:type="dxa"/>
            <w:tcBorders>
              <w:top w:val="nil"/>
              <w:left w:val="nil"/>
              <w:bottom w:val="single" w:sz="4" w:space="0" w:color="auto"/>
              <w:right w:val="single" w:sz="4" w:space="0" w:color="auto"/>
            </w:tcBorders>
            <w:shd w:val="clear" w:color="auto" w:fill="auto"/>
            <w:noWrap/>
            <w:vAlign w:val="bottom"/>
            <w:hideMark/>
          </w:tcPr>
          <w:p w14:paraId="7CA9E26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120733C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515BEC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546</w:t>
            </w:r>
          </w:p>
        </w:tc>
        <w:tc>
          <w:tcPr>
            <w:tcW w:w="8680" w:type="dxa"/>
            <w:tcBorders>
              <w:top w:val="nil"/>
              <w:left w:val="nil"/>
              <w:bottom w:val="single" w:sz="4" w:space="0" w:color="auto"/>
              <w:right w:val="single" w:sz="4" w:space="0" w:color="auto"/>
            </w:tcBorders>
            <w:shd w:val="clear" w:color="auto" w:fill="auto"/>
            <w:noWrap/>
            <w:vAlign w:val="bottom"/>
            <w:hideMark/>
          </w:tcPr>
          <w:p w14:paraId="5E44D7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1D9788D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5917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547</w:t>
            </w:r>
          </w:p>
        </w:tc>
        <w:tc>
          <w:tcPr>
            <w:tcW w:w="8680" w:type="dxa"/>
            <w:tcBorders>
              <w:top w:val="nil"/>
              <w:left w:val="nil"/>
              <w:bottom w:val="single" w:sz="4" w:space="0" w:color="auto"/>
              <w:right w:val="single" w:sz="4" w:space="0" w:color="auto"/>
            </w:tcBorders>
            <w:shd w:val="clear" w:color="auto" w:fill="auto"/>
            <w:noWrap/>
            <w:vAlign w:val="bottom"/>
            <w:hideMark/>
          </w:tcPr>
          <w:p w14:paraId="29DCFB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Naphthalene-1,8-diamine, Zinc tetrafluoroborate]</w:t>
            </w:r>
          </w:p>
        </w:tc>
      </w:tr>
      <w:tr w:rsidR="004E1503" w:rsidRPr="004E1503" w14:paraId="04F9FEF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969BAF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548</w:t>
            </w:r>
          </w:p>
        </w:tc>
        <w:tc>
          <w:tcPr>
            <w:tcW w:w="8680" w:type="dxa"/>
            <w:tcBorders>
              <w:top w:val="nil"/>
              <w:left w:val="nil"/>
              <w:bottom w:val="single" w:sz="4" w:space="0" w:color="auto"/>
              <w:right w:val="single" w:sz="4" w:space="0" w:color="auto"/>
            </w:tcBorders>
            <w:shd w:val="clear" w:color="auto" w:fill="auto"/>
            <w:noWrap/>
            <w:vAlign w:val="bottom"/>
            <w:hideMark/>
          </w:tcPr>
          <w:p w14:paraId="48371A5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68C66CD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B79D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549</w:t>
            </w:r>
          </w:p>
        </w:tc>
        <w:tc>
          <w:tcPr>
            <w:tcW w:w="8680" w:type="dxa"/>
            <w:tcBorders>
              <w:top w:val="nil"/>
              <w:left w:val="nil"/>
              <w:bottom w:val="single" w:sz="4" w:space="0" w:color="auto"/>
              <w:right w:val="single" w:sz="4" w:space="0" w:color="auto"/>
            </w:tcBorders>
            <w:shd w:val="clear" w:color="auto" w:fill="auto"/>
            <w:noWrap/>
            <w:vAlign w:val="bottom"/>
            <w:hideMark/>
          </w:tcPr>
          <w:p w14:paraId="701B778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2EEA1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4A171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550</w:t>
            </w:r>
          </w:p>
        </w:tc>
        <w:tc>
          <w:tcPr>
            <w:tcW w:w="8680" w:type="dxa"/>
            <w:tcBorders>
              <w:top w:val="nil"/>
              <w:left w:val="nil"/>
              <w:bottom w:val="single" w:sz="4" w:space="0" w:color="auto"/>
              <w:right w:val="single" w:sz="4" w:space="0" w:color="auto"/>
            </w:tcBorders>
            <w:shd w:val="clear" w:color="auto" w:fill="auto"/>
            <w:noWrap/>
            <w:vAlign w:val="bottom"/>
            <w:hideMark/>
          </w:tcPr>
          <w:p w14:paraId="7864ED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3CBEF0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C67C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551</w:t>
            </w:r>
          </w:p>
        </w:tc>
        <w:tc>
          <w:tcPr>
            <w:tcW w:w="8680" w:type="dxa"/>
            <w:tcBorders>
              <w:top w:val="nil"/>
              <w:left w:val="nil"/>
              <w:bottom w:val="single" w:sz="4" w:space="0" w:color="auto"/>
              <w:right w:val="single" w:sz="4" w:space="0" w:color="auto"/>
            </w:tcBorders>
            <w:shd w:val="clear" w:color="auto" w:fill="auto"/>
            <w:noWrap/>
            <w:vAlign w:val="bottom"/>
            <w:hideMark/>
          </w:tcPr>
          <w:p w14:paraId="04B55D0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5371288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1A240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552</w:t>
            </w:r>
          </w:p>
        </w:tc>
        <w:tc>
          <w:tcPr>
            <w:tcW w:w="8680" w:type="dxa"/>
            <w:tcBorders>
              <w:top w:val="nil"/>
              <w:left w:val="nil"/>
              <w:bottom w:val="single" w:sz="4" w:space="0" w:color="auto"/>
              <w:right w:val="single" w:sz="4" w:space="0" w:color="auto"/>
            </w:tcBorders>
            <w:shd w:val="clear" w:color="auto" w:fill="auto"/>
            <w:noWrap/>
            <w:vAlign w:val="bottom"/>
            <w:hideMark/>
          </w:tcPr>
          <w:p w14:paraId="79E4A3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1374E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72C27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553</w:t>
            </w:r>
          </w:p>
        </w:tc>
        <w:tc>
          <w:tcPr>
            <w:tcW w:w="8680" w:type="dxa"/>
            <w:tcBorders>
              <w:top w:val="nil"/>
              <w:left w:val="nil"/>
              <w:bottom w:val="single" w:sz="4" w:space="0" w:color="auto"/>
              <w:right w:val="single" w:sz="4" w:space="0" w:color="auto"/>
            </w:tcBorders>
            <w:shd w:val="clear" w:color="auto" w:fill="auto"/>
            <w:noWrap/>
            <w:vAlign w:val="bottom"/>
            <w:hideMark/>
          </w:tcPr>
          <w:p w14:paraId="3407258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0953743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DA1FB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554</w:t>
            </w:r>
          </w:p>
        </w:tc>
        <w:tc>
          <w:tcPr>
            <w:tcW w:w="8680" w:type="dxa"/>
            <w:tcBorders>
              <w:top w:val="nil"/>
              <w:left w:val="nil"/>
              <w:bottom w:val="single" w:sz="4" w:space="0" w:color="auto"/>
              <w:right w:val="single" w:sz="4" w:space="0" w:color="auto"/>
            </w:tcBorders>
            <w:shd w:val="clear" w:color="auto" w:fill="auto"/>
            <w:noWrap/>
            <w:vAlign w:val="bottom"/>
            <w:hideMark/>
          </w:tcPr>
          <w:p w14:paraId="77FEE9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147E9DB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19D098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555</w:t>
            </w:r>
          </w:p>
        </w:tc>
        <w:tc>
          <w:tcPr>
            <w:tcW w:w="8680" w:type="dxa"/>
            <w:tcBorders>
              <w:top w:val="nil"/>
              <w:left w:val="nil"/>
              <w:bottom w:val="single" w:sz="4" w:space="0" w:color="auto"/>
              <w:right w:val="single" w:sz="4" w:space="0" w:color="auto"/>
            </w:tcBorders>
            <w:shd w:val="clear" w:color="auto" w:fill="auto"/>
            <w:noWrap/>
            <w:vAlign w:val="bottom"/>
            <w:hideMark/>
          </w:tcPr>
          <w:p w14:paraId="6082C9A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4A8724E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75B9C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556</w:t>
            </w:r>
          </w:p>
        </w:tc>
        <w:tc>
          <w:tcPr>
            <w:tcW w:w="8680" w:type="dxa"/>
            <w:tcBorders>
              <w:top w:val="nil"/>
              <w:left w:val="nil"/>
              <w:bottom w:val="single" w:sz="4" w:space="0" w:color="auto"/>
              <w:right w:val="single" w:sz="4" w:space="0" w:color="auto"/>
            </w:tcBorders>
            <w:shd w:val="clear" w:color="auto" w:fill="auto"/>
            <w:noWrap/>
            <w:vAlign w:val="bottom"/>
            <w:hideMark/>
          </w:tcPr>
          <w:p w14:paraId="376576B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0393FDF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D9F085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557</w:t>
            </w:r>
          </w:p>
        </w:tc>
        <w:tc>
          <w:tcPr>
            <w:tcW w:w="8680" w:type="dxa"/>
            <w:tcBorders>
              <w:top w:val="nil"/>
              <w:left w:val="nil"/>
              <w:bottom w:val="single" w:sz="4" w:space="0" w:color="auto"/>
              <w:right w:val="single" w:sz="4" w:space="0" w:color="auto"/>
            </w:tcBorders>
            <w:shd w:val="clear" w:color="auto" w:fill="auto"/>
            <w:noWrap/>
            <w:vAlign w:val="bottom"/>
            <w:hideMark/>
          </w:tcPr>
          <w:p w14:paraId="190F85F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7E865B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F8302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558</w:t>
            </w:r>
          </w:p>
        </w:tc>
        <w:tc>
          <w:tcPr>
            <w:tcW w:w="8680" w:type="dxa"/>
            <w:tcBorders>
              <w:top w:val="nil"/>
              <w:left w:val="nil"/>
              <w:bottom w:val="single" w:sz="4" w:space="0" w:color="auto"/>
              <w:right w:val="single" w:sz="4" w:space="0" w:color="auto"/>
            </w:tcBorders>
            <w:shd w:val="clear" w:color="auto" w:fill="auto"/>
            <w:noWrap/>
            <w:vAlign w:val="bottom"/>
            <w:hideMark/>
          </w:tcPr>
          <w:p w14:paraId="400CD8D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7540E0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992BF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559</w:t>
            </w:r>
          </w:p>
        </w:tc>
        <w:tc>
          <w:tcPr>
            <w:tcW w:w="8680" w:type="dxa"/>
            <w:tcBorders>
              <w:top w:val="nil"/>
              <w:left w:val="nil"/>
              <w:bottom w:val="single" w:sz="4" w:space="0" w:color="auto"/>
              <w:right w:val="single" w:sz="4" w:space="0" w:color="auto"/>
            </w:tcBorders>
            <w:shd w:val="clear" w:color="auto" w:fill="auto"/>
            <w:noWrap/>
            <w:vAlign w:val="bottom"/>
            <w:hideMark/>
          </w:tcPr>
          <w:p w14:paraId="4DC0B73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8FBA5E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4DFC88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560</w:t>
            </w:r>
          </w:p>
        </w:tc>
        <w:tc>
          <w:tcPr>
            <w:tcW w:w="8680" w:type="dxa"/>
            <w:tcBorders>
              <w:top w:val="nil"/>
              <w:left w:val="nil"/>
              <w:bottom w:val="single" w:sz="4" w:space="0" w:color="auto"/>
              <w:right w:val="single" w:sz="4" w:space="0" w:color="auto"/>
            </w:tcBorders>
            <w:shd w:val="clear" w:color="auto" w:fill="auto"/>
            <w:noWrap/>
            <w:vAlign w:val="bottom"/>
            <w:hideMark/>
          </w:tcPr>
          <w:p w14:paraId="281CEE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E3AEE1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185BB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561</w:t>
            </w:r>
          </w:p>
        </w:tc>
        <w:tc>
          <w:tcPr>
            <w:tcW w:w="8680" w:type="dxa"/>
            <w:tcBorders>
              <w:top w:val="nil"/>
              <w:left w:val="nil"/>
              <w:bottom w:val="single" w:sz="4" w:space="0" w:color="auto"/>
              <w:right w:val="single" w:sz="4" w:space="0" w:color="auto"/>
            </w:tcBorders>
            <w:shd w:val="clear" w:color="auto" w:fill="auto"/>
            <w:noWrap/>
            <w:vAlign w:val="bottom"/>
            <w:hideMark/>
          </w:tcPr>
          <w:p w14:paraId="668382B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CDEC6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CCBE0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562</w:t>
            </w:r>
          </w:p>
        </w:tc>
        <w:tc>
          <w:tcPr>
            <w:tcW w:w="8680" w:type="dxa"/>
            <w:tcBorders>
              <w:top w:val="nil"/>
              <w:left w:val="nil"/>
              <w:bottom w:val="single" w:sz="4" w:space="0" w:color="auto"/>
              <w:right w:val="single" w:sz="4" w:space="0" w:color="auto"/>
            </w:tcBorders>
            <w:shd w:val="clear" w:color="auto" w:fill="auto"/>
            <w:noWrap/>
            <w:vAlign w:val="bottom"/>
            <w:hideMark/>
          </w:tcPr>
          <w:p w14:paraId="6AA1D11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4,4'-Methylenedianiline]</w:t>
            </w:r>
          </w:p>
        </w:tc>
      </w:tr>
      <w:tr w:rsidR="004E1503" w:rsidRPr="004E1503" w14:paraId="4425D2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688B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563</w:t>
            </w:r>
          </w:p>
        </w:tc>
        <w:tc>
          <w:tcPr>
            <w:tcW w:w="8680" w:type="dxa"/>
            <w:tcBorders>
              <w:top w:val="nil"/>
              <w:left w:val="nil"/>
              <w:bottom w:val="single" w:sz="4" w:space="0" w:color="auto"/>
              <w:right w:val="single" w:sz="4" w:space="0" w:color="auto"/>
            </w:tcBorders>
            <w:shd w:val="clear" w:color="auto" w:fill="auto"/>
            <w:noWrap/>
            <w:vAlign w:val="bottom"/>
            <w:hideMark/>
          </w:tcPr>
          <w:p w14:paraId="6AB1DAD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4BAD13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A0A96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564</w:t>
            </w:r>
          </w:p>
        </w:tc>
        <w:tc>
          <w:tcPr>
            <w:tcW w:w="8680" w:type="dxa"/>
            <w:tcBorders>
              <w:top w:val="nil"/>
              <w:left w:val="nil"/>
              <w:bottom w:val="single" w:sz="4" w:space="0" w:color="auto"/>
              <w:right w:val="single" w:sz="4" w:space="0" w:color="auto"/>
            </w:tcBorders>
            <w:shd w:val="clear" w:color="auto" w:fill="auto"/>
            <w:noWrap/>
            <w:vAlign w:val="bottom"/>
            <w:hideMark/>
          </w:tcPr>
          <w:p w14:paraId="033BB5D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4,4'-Oxydianiline]</w:t>
            </w:r>
          </w:p>
        </w:tc>
      </w:tr>
      <w:tr w:rsidR="004E1503" w:rsidRPr="004E1503" w14:paraId="3218291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F81C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565</w:t>
            </w:r>
          </w:p>
        </w:tc>
        <w:tc>
          <w:tcPr>
            <w:tcW w:w="8680" w:type="dxa"/>
            <w:tcBorders>
              <w:top w:val="nil"/>
              <w:left w:val="nil"/>
              <w:bottom w:val="single" w:sz="4" w:space="0" w:color="auto"/>
              <w:right w:val="single" w:sz="4" w:space="0" w:color="auto"/>
            </w:tcBorders>
            <w:shd w:val="clear" w:color="auto" w:fill="auto"/>
            <w:noWrap/>
            <w:vAlign w:val="bottom"/>
            <w:hideMark/>
          </w:tcPr>
          <w:p w14:paraId="226906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Naphthalene-1,8-diamine]</w:t>
            </w:r>
          </w:p>
        </w:tc>
      </w:tr>
      <w:tr w:rsidR="004E1503" w:rsidRPr="004E1503" w14:paraId="595574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EDDB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566</w:t>
            </w:r>
          </w:p>
        </w:tc>
        <w:tc>
          <w:tcPr>
            <w:tcW w:w="8680" w:type="dxa"/>
            <w:tcBorders>
              <w:top w:val="nil"/>
              <w:left w:val="nil"/>
              <w:bottom w:val="single" w:sz="4" w:space="0" w:color="auto"/>
              <w:right w:val="single" w:sz="4" w:space="0" w:color="auto"/>
            </w:tcBorders>
            <w:shd w:val="clear" w:color="auto" w:fill="auto"/>
            <w:noWrap/>
            <w:vAlign w:val="bottom"/>
            <w:hideMark/>
          </w:tcPr>
          <w:p w14:paraId="3705172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753AC0D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6FBE0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567</w:t>
            </w:r>
          </w:p>
        </w:tc>
        <w:tc>
          <w:tcPr>
            <w:tcW w:w="8680" w:type="dxa"/>
            <w:tcBorders>
              <w:top w:val="nil"/>
              <w:left w:val="nil"/>
              <w:bottom w:val="single" w:sz="4" w:space="0" w:color="auto"/>
              <w:right w:val="single" w:sz="4" w:space="0" w:color="auto"/>
            </w:tcBorders>
            <w:shd w:val="clear" w:color="auto" w:fill="auto"/>
            <w:noWrap/>
            <w:vAlign w:val="bottom"/>
            <w:hideMark/>
          </w:tcPr>
          <w:p w14:paraId="5FDB258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303573B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A0414E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568</w:t>
            </w:r>
          </w:p>
        </w:tc>
        <w:tc>
          <w:tcPr>
            <w:tcW w:w="8680" w:type="dxa"/>
            <w:tcBorders>
              <w:top w:val="nil"/>
              <w:left w:val="nil"/>
              <w:bottom w:val="single" w:sz="4" w:space="0" w:color="auto"/>
              <w:right w:val="single" w:sz="4" w:space="0" w:color="auto"/>
            </w:tcBorders>
            <w:shd w:val="clear" w:color="auto" w:fill="auto"/>
            <w:noWrap/>
            <w:vAlign w:val="bottom"/>
            <w:hideMark/>
          </w:tcPr>
          <w:p w14:paraId="39A2A8E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AA6A5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A5F5C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569</w:t>
            </w:r>
          </w:p>
        </w:tc>
        <w:tc>
          <w:tcPr>
            <w:tcW w:w="8680" w:type="dxa"/>
            <w:tcBorders>
              <w:top w:val="nil"/>
              <w:left w:val="nil"/>
              <w:bottom w:val="single" w:sz="4" w:space="0" w:color="auto"/>
              <w:right w:val="single" w:sz="4" w:space="0" w:color="auto"/>
            </w:tcBorders>
            <w:shd w:val="clear" w:color="auto" w:fill="auto"/>
            <w:noWrap/>
            <w:vAlign w:val="bottom"/>
            <w:hideMark/>
          </w:tcPr>
          <w:p w14:paraId="32D183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Zinc tetrafluoroborate]</w:t>
            </w:r>
          </w:p>
        </w:tc>
      </w:tr>
      <w:tr w:rsidR="004E1503" w:rsidRPr="004E1503" w14:paraId="5BCC39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18632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570</w:t>
            </w:r>
          </w:p>
        </w:tc>
        <w:tc>
          <w:tcPr>
            <w:tcW w:w="8680" w:type="dxa"/>
            <w:tcBorders>
              <w:top w:val="nil"/>
              <w:left w:val="nil"/>
              <w:bottom w:val="single" w:sz="4" w:space="0" w:color="auto"/>
              <w:right w:val="single" w:sz="4" w:space="0" w:color="auto"/>
            </w:tcBorders>
            <w:shd w:val="clear" w:color="auto" w:fill="auto"/>
            <w:noWrap/>
            <w:vAlign w:val="bottom"/>
            <w:hideMark/>
          </w:tcPr>
          <w:p w14:paraId="00A1D74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CF7A21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CE546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571</w:t>
            </w:r>
          </w:p>
        </w:tc>
        <w:tc>
          <w:tcPr>
            <w:tcW w:w="8680" w:type="dxa"/>
            <w:tcBorders>
              <w:top w:val="nil"/>
              <w:left w:val="nil"/>
              <w:bottom w:val="single" w:sz="4" w:space="0" w:color="auto"/>
              <w:right w:val="single" w:sz="4" w:space="0" w:color="auto"/>
            </w:tcBorders>
            <w:shd w:val="clear" w:color="auto" w:fill="auto"/>
            <w:noWrap/>
            <w:vAlign w:val="bottom"/>
            <w:hideMark/>
          </w:tcPr>
          <w:p w14:paraId="3A87F61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16943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31179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572</w:t>
            </w:r>
          </w:p>
        </w:tc>
        <w:tc>
          <w:tcPr>
            <w:tcW w:w="8680" w:type="dxa"/>
            <w:tcBorders>
              <w:top w:val="nil"/>
              <w:left w:val="nil"/>
              <w:bottom w:val="single" w:sz="4" w:space="0" w:color="auto"/>
              <w:right w:val="single" w:sz="4" w:space="0" w:color="auto"/>
            </w:tcBorders>
            <w:shd w:val="clear" w:color="auto" w:fill="auto"/>
            <w:noWrap/>
            <w:vAlign w:val="bottom"/>
            <w:hideMark/>
          </w:tcPr>
          <w:p w14:paraId="2077078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Silver tetrafluoroborate]</w:t>
            </w:r>
          </w:p>
        </w:tc>
      </w:tr>
      <w:tr w:rsidR="004E1503" w:rsidRPr="004E1503" w14:paraId="79A466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5BD7D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573</w:t>
            </w:r>
          </w:p>
        </w:tc>
        <w:tc>
          <w:tcPr>
            <w:tcW w:w="8680" w:type="dxa"/>
            <w:tcBorders>
              <w:top w:val="nil"/>
              <w:left w:val="nil"/>
              <w:bottom w:val="single" w:sz="4" w:space="0" w:color="auto"/>
              <w:right w:val="single" w:sz="4" w:space="0" w:color="auto"/>
            </w:tcBorders>
            <w:shd w:val="clear" w:color="auto" w:fill="auto"/>
            <w:noWrap/>
            <w:vAlign w:val="bottom"/>
            <w:hideMark/>
          </w:tcPr>
          <w:p w14:paraId="7472F81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2,2'-Oxydiethanamine, Silver tetrafluoroborate]</w:t>
            </w:r>
          </w:p>
        </w:tc>
      </w:tr>
      <w:tr w:rsidR="004E1503" w:rsidRPr="004E1503" w14:paraId="7EB977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3037F9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574</w:t>
            </w:r>
          </w:p>
        </w:tc>
        <w:tc>
          <w:tcPr>
            <w:tcW w:w="8680" w:type="dxa"/>
            <w:tcBorders>
              <w:top w:val="nil"/>
              <w:left w:val="nil"/>
              <w:bottom w:val="single" w:sz="4" w:space="0" w:color="auto"/>
              <w:right w:val="single" w:sz="4" w:space="0" w:color="auto"/>
            </w:tcBorders>
            <w:shd w:val="clear" w:color="auto" w:fill="auto"/>
            <w:noWrap/>
            <w:vAlign w:val="bottom"/>
            <w:hideMark/>
          </w:tcPr>
          <w:p w14:paraId="2841C89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6893ED7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C1C669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575</w:t>
            </w:r>
          </w:p>
        </w:tc>
        <w:tc>
          <w:tcPr>
            <w:tcW w:w="8680" w:type="dxa"/>
            <w:tcBorders>
              <w:top w:val="nil"/>
              <w:left w:val="nil"/>
              <w:bottom w:val="single" w:sz="4" w:space="0" w:color="auto"/>
              <w:right w:val="single" w:sz="4" w:space="0" w:color="auto"/>
            </w:tcBorders>
            <w:shd w:val="clear" w:color="auto" w:fill="auto"/>
            <w:noWrap/>
            <w:vAlign w:val="bottom"/>
            <w:hideMark/>
          </w:tcPr>
          <w:p w14:paraId="58985F7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4,4'-Methylenedianiline]</w:t>
            </w:r>
          </w:p>
        </w:tc>
      </w:tr>
      <w:tr w:rsidR="004E1503" w:rsidRPr="004E1503" w14:paraId="358CD11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09CAC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576</w:t>
            </w:r>
          </w:p>
        </w:tc>
        <w:tc>
          <w:tcPr>
            <w:tcW w:w="8680" w:type="dxa"/>
            <w:tcBorders>
              <w:top w:val="nil"/>
              <w:left w:val="nil"/>
              <w:bottom w:val="single" w:sz="4" w:space="0" w:color="auto"/>
              <w:right w:val="single" w:sz="4" w:space="0" w:color="auto"/>
            </w:tcBorders>
            <w:shd w:val="clear" w:color="auto" w:fill="auto"/>
            <w:noWrap/>
            <w:vAlign w:val="bottom"/>
            <w:hideMark/>
          </w:tcPr>
          <w:p w14:paraId="28B4A7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47F4CE6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3D7B4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577</w:t>
            </w:r>
          </w:p>
        </w:tc>
        <w:tc>
          <w:tcPr>
            <w:tcW w:w="8680" w:type="dxa"/>
            <w:tcBorders>
              <w:top w:val="nil"/>
              <w:left w:val="nil"/>
              <w:bottom w:val="single" w:sz="4" w:space="0" w:color="auto"/>
              <w:right w:val="single" w:sz="4" w:space="0" w:color="auto"/>
            </w:tcBorders>
            <w:shd w:val="clear" w:color="auto" w:fill="auto"/>
            <w:noWrap/>
            <w:vAlign w:val="bottom"/>
            <w:hideMark/>
          </w:tcPr>
          <w:p w14:paraId="2FAE2CA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4,4'-Oxydianiline]</w:t>
            </w:r>
          </w:p>
        </w:tc>
      </w:tr>
      <w:tr w:rsidR="004E1503" w:rsidRPr="004E1503" w14:paraId="2F9F68A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9E177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578</w:t>
            </w:r>
          </w:p>
        </w:tc>
        <w:tc>
          <w:tcPr>
            <w:tcW w:w="8680" w:type="dxa"/>
            <w:tcBorders>
              <w:top w:val="nil"/>
              <w:left w:val="nil"/>
              <w:bottom w:val="single" w:sz="4" w:space="0" w:color="auto"/>
              <w:right w:val="single" w:sz="4" w:space="0" w:color="auto"/>
            </w:tcBorders>
            <w:shd w:val="clear" w:color="auto" w:fill="auto"/>
            <w:noWrap/>
            <w:vAlign w:val="bottom"/>
            <w:hideMark/>
          </w:tcPr>
          <w:p w14:paraId="6CF5E00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Naphthalene-1,8-diamine]</w:t>
            </w:r>
          </w:p>
        </w:tc>
      </w:tr>
      <w:tr w:rsidR="004E1503" w:rsidRPr="004E1503" w14:paraId="76FE238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7F4D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579</w:t>
            </w:r>
          </w:p>
        </w:tc>
        <w:tc>
          <w:tcPr>
            <w:tcW w:w="8680" w:type="dxa"/>
            <w:tcBorders>
              <w:top w:val="nil"/>
              <w:left w:val="nil"/>
              <w:bottom w:val="single" w:sz="4" w:space="0" w:color="auto"/>
              <w:right w:val="single" w:sz="4" w:space="0" w:color="auto"/>
            </w:tcBorders>
            <w:shd w:val="clear" w:color="auto" w:fill="auto"/>
            <w:noWrap/>
            <w:vAlign w:val="bottom"/>
            <w:hideMark/>
          </w:tcPr>
          <w:p w14:paraId="5BDE37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0FBA7E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A5D5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580</w:t>
            </w:r>
          </w:p>
        </w:tc>
        <w:tc>
          <w:tcPr>
            <w:tcW w:w="8680" w:type="dxa"/>
            <w:tcBorders>
              <w:top w:val="nil"/>
              <w:left w:val="nil"/>
              <w:bottom w:val="single" w:sz="4" w:space="0" w:color="auto"/>
              <w:right w:val="single" w:sz="4" w:space="0" w:color="auto"/>
            </w:tcBorders>
            <w:shd w:val="clear" w:color="auto" w:fill="auto"/>
            <w:noWrap/>
            <w:vAlign w:val="bottom"/>
            <w:hideMark/>
          </w:tcPr>
          <w:p w14:paraId="0B09BD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1506FC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9E71F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581</w:t>
            </w:r>
          </w:p>
        </w:tc>
        <w:tc>
          <w:tcPr>
            <w:tcW w:w="8680" w:type="dxa"/>
            <w:tcBorders>
              <w:top w:val="nil"/>
              <w:left w:val="nil"/>
              <w:bottom w:val="single" w:sz="4" w:space="0" w:color="auto"/>
              <w:right w:val="single" w:sz="4" w:space="0" w:color="auto"/>
            </w:tcBorders>
            <w:shd w:val="clear" w:color="auto" w:fill="auto"/>
            <w:noWrap/>
            <w:vAlign w:val="bottom"/>
            <w:hideMark/>
          </w:tcPr>
          <w:p w14:paraId="598794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84159F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5DD715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582</w:t>
            </w:r>
          </w:p>
        </w:tc>
        <w:tc>
          <w:tcPr>
            <w:tcW w:w="8680" w:type="dxa"/>
            <w:tcBorders>
              <w:top w:val="nil"/>
              <w:left w:val="nil"/>
              <w:bottom w:val="single" w:sz="4" w:space="0" w:color="auto"/>
              <w:right w:val="single" w:sz="4" w:space="0" w:color="auto"/>
            </w:tcBorders>
            <w:shd w:val="clear" w:color="auto" w:fill="auto"/>
            <w:noWrap/>
            <w:vAlign w:val="bottom"/>
            <w:hideMark/>
          </w:tcPr>
          <w:p w14:paraId="5B514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62336C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243C4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583</w:t>
            </w:r>
          </w:p>
        </w:tc>
        <w:tc>
          <w:tcPr>
            <w:tcW w:w="8680" w:type="dxa"/>
            <w:tcBorders>
              <w:top w:val="nil"/>
              <w:left w:val="nil"/>
              <w:bottom w:val="single" w:sz="4" w:space="0" w:color="auto"/>
              <w:right w:val="single" w:sz="4" w:space="0" w:color="auto"/>
            </w:tcBorders>
            <w:shd w:val="clear" w:color="auto" w:fill="auto"/>
            <w:noWrap/>
            <w:vAlign w:val="bottom"/>
            <w:hideMark/>
          </w:tcPr>
          <w:p w14:paraId="2F2965C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2F25ECB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E57D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584</w:t>
            </w:r>
          </w:p>
        </w:tc>
        <w:tc>
          <w:tcPr>
            <w:tcW w:w="8680" w:type="dxa"/>
            <w:tcBorders>
              <w:top w:val="nil"/>
              <w:left w:val="nil"/>
              <w:bottom w:val="single" w:sz="4" w:space="0" w:color="auto"/>
              <w:right w:val="single" w:sz="4" w:space="0" w:color="auto"/>
            </w:tcBorders>
            <w:shd w:val="clear" w:color="auto" w:fill="auto"/>
            <w:noWrap/>
            <w:vAlign w:val="bottom"/>
            <w:hideMark/>
          </w:tcPr>
          <w:p w14:paraId="241E080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781230C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F65CC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585</w:t>
            </w:r>
          </w:p>
        </w:tc>
        <w:tc>
          <w:tcPr>
            <w:tcW w:w="8680" w:type="dxa"/>
            <w:tcBorders>
              <w:top w:val="nil"/>
              <w:left w:val="nil"/>
              <w:bottom w:val="single" w:sz="4" w:space="0" w:color="auto"/>
              <w:right w:val="single" w:sz="4" w:space="0" w:color="auto"/>
            </w:tcBorders>
            <w:shd w:val="clear" w:color="auto" w:fill="auto"/>
            <w:noWrap/>
            <w:vAlign w:val="bottom"/>
            <w:hideMark/>
          </w:tcPr>
          <w:p w14:paraId="7253132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7F14DE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CE6474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586</w:t>
            </w:r>
          </w:p>
        </w:tc>
        <w:tc>
          <w:tcPr>
            <w:tcW w:w="8680" w:type="dxa"/>
            <w:tcBorders>
              <w:top w:val="nil"/>
              <w:left w:val="nil"/>
              <w:bottom w:val="single" w:sz="4" w:space="0" w:color="auto"/>
              <w:right w:val="single" w:sz="4" w:space="0" w:color="auto"/>
            </w:tcBorders>
            <w:shd w:val="clear" w:color="auto" w:fill="auto"/>
            <w:noWrap/>
            <w:vAlign w:val="bottom"/>
            <w:hideMark/>
          </w:tcPr>
          <w:p w14:paraId="5949CB9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5C3269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AA16D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587</w:t>
            </w:r>
          </w:p>
        </w:tc>
        <w:tc>
          <w:tcPr>
            <w:tcW w:w="8680" w:type="dxa"/>
            <w:tcBorders>
              <w:top w:val="nil"/>
              <w:left w:val="nil"/>
              <w:bottom w:val="single" w:sz="4" w:space="0" w:color="auto"/>
              <w:right w:val="single" w:sz="4" w:space="0" w:color="auto"/>
            </w:tcBorders>
            <w:shd w:val="clear" w:color="auto" w:fill="auto"/>
            <w:noWrap/>
            <w:vAlign w:val="bottom"/>
            <w:hideMark/>
          </w:tcPr>
          <w:p w14:paraId="3E3A433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CBC4D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515AE9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588</w:t>
            </w:r>
          </w:p>
        </w:tc>
        <w:tc>
          <w:tcPr>
            <w:tcW w:w="8680" w:type="dxa"/>
            <w:tcBorders>
              <w:top w:val="nil"/>
              <w:left w:val="nil"/>
              <w:bottom w:val="single" w:sz="4" w:space="0" w:color="auto"/>
              <w:right w:val="single" w:sz="4" w:space="0" w:color="auto"/>
            </w:tcBorders>
            <w:shd w:val="clear" w:color="auto" w:fill="auto"/>
            <w:noWrap/>
            <w:vAlign w:val="bottom"/>
            <w:hideMark/>
          </w:tcPr>
          <w:p w14:paraId="7BD7B15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CB12A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EE96BB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589</w:t>
            </w:r>
          </w:p>
        </w:tc>
        <w:tc>
          <w:tcPr>
            <w:tcW w:w="8680" w:type="dxa"/>
            <w:tcBorders>
              <w:top w:val="nil"/>
              <w:left w:val="nil"/>
              <w:bottom w:val="single" w:sz="4" w:space="0" w:color="auto"/>
              <w:right w:val="single" w:sz="4" w:space="0" w:color="auto"/>
            </w:tcBorders>
            <w:shd w:val="clear" w:color="auto" w:fill="auto"/>
            <w:noWrap/>
            <w:vAlign w:val="bottom"/>
            <w:hideMark/>
          </w:tcPr>
          <w:p w14:paraId="5BD670C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Zinc tetrafluoroborate]</w:t>
            </w:r>
          </w:p>
        </w:tc>
      </w:tr>
      <w:tr w:rsidR="004E1503" w:rsidRPr="004E1503" w14:paraId="5FB491A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B3ABE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590</w:t>
            </w:r>
          </w:p>
        </w:tc>
        <w:tc>
          <w:tcPr>
            <w:tcW w:w="8680" w:type="dxa"/>
            <w:tcBorders>
              <w:top w:val="nil"/>
              <w:left w:val="nil"/>
              <w:bottom w:val="single" w:sz="4" w:space="0" w:color="auto"/>
              <w:right w:val="single" w:sz="4" w:space="0" w:color="auto"/>
            </w:tcBorders>
            <w:shd w:val="clear" w:color="auto" w:fill="auto"/>
            <w:noWrap/>
            <w:vAlign w:val="bottom"/>
            <w:hideMark/>
          </w:tcPr>
          <w:p w14:paraId="5ED656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7BD8410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43977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591</w:t>
            </w:r>
          </w:p>
        </w:tc>
        <w:tc>
          <w:tcPr>
            <w:tcW w:w="8680" w:type="dxa"/>
            <w:tcBorders>
              <w:top w:val="nil"/>
              <w:left w:val="nil"/>
              <w:bottom w:val="single" w:sz="4" w:space="0" w:color="auto"/>
              <w:right w:val="single" w:sz="4" w:space="0" w:color="auto"/>
            </w:tcBorders>
            <w:shd w:val="clear" w:color="auto" w:fill="auto"/>
            <w:noWrap/>
            <w:vAlign w:val="bottom"/>
            <w:hideMark/>
          </w:tcPr>
          <w:p w14:paraId="1515AE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E48259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42B5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592</w:t>
            </w:r>
          </w:p>
        </w:tc>
        <w:tc>
          <w:tcPr>
            <w:tcW w:w="8680" w:type="dxa"/>
            <w:tcBorders>
              <w:top w:val="nil"/>
              <w:left w:val="nil"/>
              <w:bottom w:val="single" w:sz="4" w:space="0" w:color="auto"/>
              <w:right w:val="single" w:sz="4" w:space="0" w:color="auto"/>
            </w:tcBorders>
            <w:shd w:val="clear" w:color="auto" w:fill="auto"/>
            <w:noWrap/>
            <w:vAlign w:val="bottom"/>
            <w:hideMark/>
          </w:tcPr>
          <w:p w14:paraId="44305C0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Silver tetrafluoroborate]</w:t>
            </w:r>
          </w:p>
        </w:tc>
      </w:tr>
      <w:tr w:rsidR="004E1503" w:rsidRPr="004E1503" w14:paraId="260B93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0D77E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593</w:t>
            </w:r>
          </w:p>
        </w:tc>
        <w:tc>
          <w:tcPr>
            <w:tcW w:w="8680" w:type="dxa"/>
            <w:tcBorders>
              <w:top w:val="nil"/>
              <w:left w:val="nil"/>
              <w:bottom w:val="single" w:sz="4" w:space="0" w:color="auto"/>
              <w:right w:val="single" w:sz="4" w:space="0" w:color="auto"/>
            </w:tcBorders>
            <w:shd w:val="clear" w:color="auto" w:fill="auto"/>
            <w:noWrap/>
            <w:vAlign w:val="bottom"/>
            <w:hideMark/>
          </w:tcPr>
          <w:p w14:paraId="66249F9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(R)-(+)-1,1'-Binaphthyl-2,2'-diamine, Silver tetrafluoroborate]</w:t>
            </w:r>
          </w:p>
        </w:tc>
      </w:tr>
      <w:tr w:rsidR="004E1503" w:rsidRPr="004E1503" w14:paraId="2638F0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179F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594</w:t>
            </w:r>
          </w:p>
        </w:tc>
        <w:tc>
          <w:tcPr>
            <w:tcW w:w="8680" w:type="dxa"/>
            <w:tcBorders>
              <w:top w:val="nil"/>
              <w:left w:val="nil"/>
              <w:bottom w:val="single" w:sz="4" w:space="0" w:color="auto"/>
              <w:right w:val="single" w:sz="4" w:space="0" w:color="auto"/>
            </w:tcBorders>
            <w:shd w:val="clear" w:color="auto" w:fill="auto"/>
            <w:noWrap/>
            <w:vAlign w:val="bottom"/>
            <w:hideMark/>
          </w:tcPr>
          <w:p w14:paraId="1649BF3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480C5B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6F4AB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595</w:t>
            </w:r>
          </w:p>
        </w:tc>
        <w:tc>
          <w:tcPr>
            <w:tcW w:w="8680" w:type="dxa"/>
            <w:tcBorders>
              <w:top w:val="nil"/>
              <w:left w:val="nil"/>
              <w:bottom w:val="single" w:sz="4" w:space="0" w:color="auto"/>
              <w:right w:val="single" w:sz="4" w:space="0" w:color="auto"/>
            </w:tcBorders>
            <w:shd w:val="clear" w:color="auto" w:fill="auto"/>
            <w:noWrap/>
            <w:vAlign w:val="bottom"/>
            <w:hideMark/>
          </w:tcPr>
          <w:p w14:paraId="5591739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Zinc tetrafluoroborate]</w:t>
            </w:r>
          </w:p>
        </w:tc>
      </w:tr>
      <w:tr w:rsidR="004E1503" w:rsidRPr="004E1503" w14:paraId="3DFF59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1DEED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596</w:t>
            </w:r>
          </w:p>
        </w:tc>
        <w:tc>
          <w:tcPr>
            <w:tcW w:w="8680" w:type="dxa"/>
            <w:tcBorders>
              <w:top w:val="nil"/>
              <w:left w:val="nil"/>
              <w:bottom w:val="single" w:sz="4" w:space="0" w:color="auto"/>
              <w:right w:val="single" w:sz="4" w:space="0" w:color="auto"/>
            </w:tcBorders>
            <w:shd w:val="clear" w:color="auto" w:fill="auto"/>
            <w:noWrap/>
            <w:vAlign w:val="bottom"/>
            <w:hideMark/>
          </w:tcPr>
          <w:p w14:paraId="2060D60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07C247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25F5F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597</w:t>
            </w:r>
          </w:p>
        </w:tc>
        <w:tc>
          <w:tcPr>
            <w:tcW w:w="8680" w:type="dxa"/>
            <w:tcBorders>
              <w:top w:val="nil"/>
              <w:left w:val="nil"/>
              <w:bottom w:val="single" w:sz="4" w:space="0" w:color="auto"/>
              <w:right w:val="single" w:sz="4" w:space="0" w:color="auto"/>
            </w:tcBorders>
            <w:shd w:val="clear" w:color="auto" w:fill="auto"/>
            <w:noWrap/>
            <w:vAlign w:val="bottom"/>
            <w:hideMark/>
          </w:tcPr>
          <w:p w14:paraId="3359669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C9CDC2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47DC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598</w:t>
            </w:r>
          </w:p>
        </w:tc>
        <w:tc>
          <w:tcPr>
            <w:tcW w:w="8680" w:type="dxa"/>
            <w:tcBorders>
              <w:top w:val="nil"/>
              <w:left w:val="nil"/>
              <w:bottom w:val="single" w:sz="4" w:space="0" w:color="auto"/>
              <w:right w:val="single" w:sz="4" w:space="0" w:color="auto"/>
            </w:tcBorders>
            <w:shd w:val="clear" w:color="auto" w:fill="auto"/>
            <w:noWrap/>
            <w:vAlign w:val="bottom"/>
            <w:hideMark/>
          </w:tcPr>
          <w:p w14:paraId="36E50F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Silver tetrafluoroborate]</w:t>
            </w:r>
          </w:p>
        </w:tc>
      </w:tr>
      <w:tr w:rsidR="004E1503" w:rsidRPr="004E1503" w14:paraId="09F60B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B5CCF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599</w:t>
            </w:r>
          </w:p>
        </w:tc>
        <w:tc>
          <w:tcPr>
            <w:tcW w:w="8680" w:type="dxa"/>
            <w:tcBorders>
              <w:top w:val="nil"/>
              <w:left w:val="nil"/>
              <w:bottom w:val="single" w:sz="4" w:space="0" w:color="auto"/>
              <w:right w:val="single" w:sz="4" w:space="0" w:color="auto"/>
            </w:tcBorders>
            <w:shd w:val="clear" w:color="auto" w:fill="auto"/>
            <w:noWrap/>
            <w:vAlign w:val="bottom"/>
            <w:hideMark/>
          </w:tcPr>
          <w:p w14:paraId="7184AD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[6-Phenylpicolinaldehyde, Adamantane-1,3-diamine, Silver tetrafluoroborate]</w:t>
            </w:r>
          </w:p>
        </w:tc>
      </w:tr>
      <w:tr w:rsidR="004E1503" w:rsidRPr="004E1503" w14:paraId="059AF1C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23CBF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600</w:t>
            </w:r>
          </w:p>
        </w:tc>
        <w:tc>
          <w:tcPr>
            <w:tcW w:w="8680" w:type="dxa"/>
            <w:tcBorders>
              <w:top w:val="nil"/>
              <w:left w:val="nil"/>
              <w:bottom w:val="single" w:sz="4" w:space="0" w:color="auto"/>
              <w:right w:val="single" w:sz="4" w:space="0" w:color="auto"/>
            </w:tcBorders>
            <w:shd w:val="clear" w:color="auto" w:fill="auto"/>
            <w:noWrap/>
            <w:vAlign w:val="bottom"/>
            <w:hideMark/>
          </w:tcPr>
          <w:p w14:paraId="5B55CC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[6-Phenylpicolinaldehyde,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5EDDA6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43A37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601</w:t>
            </w:r>
          </w:p>
        </w:tc>
        <w:tc>
          <w:tcPr>
            <w:tcW w:w="8680" w:type="dxa"/>
            <w:tcBorders>
              <w:top w:val="nil"/>
              <w:left w:val="nil"/>
              <w:bottom w:val="single" w:sz="4" w:space="0" w:color="auto"/>
              <w:right w:val="single" w:sz="4" w:space="0" w:color="auto"/>
            </w:tcBorders>
            <w:shd w:val="clear" w:color="auto" w:fill="auto"/>
            <w:noWrap/>
            <w:vAlign w:val="bottom"/>
            <w:hideMark/>
          </w:tcPr>
          <w:p w14:paraId="687801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4,4'-Methylenedianiline]</w:t>
            </w:r>
          </w:p>
        </w:tc>
      </w:tr>
      <w:tr w:rsidR="004E1503" w:rsidRPr="004E1503" w14:paraId="40BCDA4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84EF5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602</w:t>
            </w:r>
          </w:p>
        </w:tc>
        <w:tc>
          <w:tcPr>
            <w:tcW w:w="8680" w:type="dxa"/>
            <w:tcBorders>
              <w:top w:val="nil"/>
              <w:left w:val="nil"/>
              <w:bottom w:val="single" w:sz="4" w:space="0" w:color="auto"/>
              <w:right w:val="single" w:sz="4" w:space="0" w:color="auto"/>
            </w:tcBorders>
            <w:shd w:val="clear" w:color="auto" w:fill="auto"/>
            <w:noWrap/>
            <w:vAlign w:val="bottom"/>
            <w:hideMark/>
          </w:tcPr>
          <w:p w14:paraId="0829A57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4,4'-Methylenedianiline]</w:t>
            </w:r>
          </w:p>
        </w:tc>
      </w:tr>
      <w:tr w:rsidR="004E1503" w:rsidRPr="004E1503" w14:paraId="02CA54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DF9A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603</w:t>
            </w:r>
          </w:p>
        </w:tc>
        <w:tc>
          <w:tcPr>
            <w:tcW w:w="8680" w:type="dxa"/>
            <w:tcBorders>
              <w:top w:val="nil"/>
              <w:left w:val="nil"/>
              <w:bottom w:val="single" w:sz="4" w:space="0" w:color="auto"/>
              <w:right w:val="single" w:sz="4" w:space="0" w:color="auto"/>
            </w:tcBorders>
            <w:shd w:val="clear" w:color="auto" w:fill="auto"/>
            <w:noWrap/>
            <w:vAlign w:val="bottom"/>
            <w:hideMark/>
          </w:tcPr>
          <w:p w14:paraId="3B2E85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BC2C93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1E3D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604</w:t>
            </w:r>
          </w:p>
        </w:tc>
        <w:tc>
          <w:tcPr>
            <w:tcW w:w="8680" w:type="dxa"/>
            <w:tcBorders>
              <w:top w:val="nil"/>
              <w:left w:val="nil"/>
              <w:bottom w:val="single" w:sz="4" w:space="0" w:color="auto"/>
              <w:right w:val="single" w:sz="4" w:space="0" w:color="auto"/>
            </w:tcBorders>
            <w:shd w:val="clear" w:color="auto" w:fill="auto"/>
            <w:noWrap/>
            <w:vAlign w:val="bottom"/>
            <w:hideMark/>
          </w:tcPr>
          <w:p w14:paraId="4E2064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7BDDB4A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AF103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605</w:t>
            </w:r>
          </w:p>
        </w:tc>
        <w:tc>
          <w:tcPr>
            <w:tcW w:w="8680" w:type="dxa"/>
            <w:tcBorders>
              <w:top w:val="nil"/>
              <w:left w:val="nil"/>
              <w:bottom w:val="single" w:sz="4" w:space="0" w:color="auto"/>
              <w:right w:val="single" w:sz="4" w:space="0" w:color="auto"/>
            </w:tcBorders>
            <w:shd w:val="clear" w:color="auto" w:fill="auto"/>
            <w:noWrap/>
            <w:vAlign w:val="bottom"/>
            <w:hideMark/>
          </w:tcPr>
          <w:p w14:paraId="790CD1E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Zinc tetrafluoroborate, 4,4'-Oxydianiline]</w:t>
            </w:r>
          </w:p>
        </w:tc>
      </w:tr>
      <w:tr w:rsidR="004E1503" w:rsidRPr="004E1503" w14:paraId="062D054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676E5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606</w:t>
            </w:r>
          </w:p>
        </w:tc>
        <w:tc>
          <w:tcPr>
            <w:tcW w:w="8680" w:type="dxa"/>
            <w:tcBorders>
              <w:top w:val="nil"/>
              <w:left w:val="nil"/>
              <w:bottom w:val="single" w:sz="4" w:space="0" w:color="auto"/>
              <w:right w:val="single" w:sz="4" w:space="0" w:color="auto"/>
            </w:tcBorders>
            <w:shd w:val="clear" w:color="auto" w:fill="auto"/>
            <w:noWrap/>
            <w:vAlign w:val="bottom"/>
            <w:hideMark/>
          </w:tcPr>
          <w:p w14:paraId="3201B29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Zinc tetrafluoroborate, 4,4'-Oxydianiline]</w:t>
            </w:r>
          </w:p>
        </w:tc>
      </w:tr>
      <w:tr w:rsidR="004E1503" w:rsidRPr="004E1503" w14:paraId="6A88BE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3128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607</w:t>
            </w:r>
          </w:p>
        </w:tc>
        <w:tc>
          <w:tcPr>
            <w:tcW w:w="8680" w:type="dxa"/>
            <w:tcBorders>
              <w:top w:val="nil"/>
              <w:left w:val="nil"/>
              <w:bottom w:val="single" w:sz="4" w:space="0" w:color="auto"/>
              <w:right w:val="single" w:sz="4" w:space="0" w:color="auto"/>
            </w:tcBorders>
            <w:shd w:val="clear" w:color="auto" w:fill="auto"/>
            <w:noWrap/>
            <w:vAlign w:val="bottom"/>
            <w:hideMark/>
          </w:tcPr>
          <w:p w14:paraId="60EC767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4,4'-Methylenedianiline]</w:t>
            </w:r>
          </w:p>
        </w:tc>
      </w:tr>
      <w:tr w:rsidR="004E1503" w:rsidRPr="004E1503" w14:paraId="698FBC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AF2626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608</w:t>
            </w:r>
          </w:p>
        </w:tc>
        <w:tc>
          <w:tcPr>
            <w:tcW w:w="8680" w:type="dxa"/>
            <w:tcBorders>
              <w:top w:val="nil"/>
              <w:left w:val="nil"/>
              <w:bottom w:val="single" w:sz="4" w:space="0" w:color="auto"/>
              <w:right w:val="single" w:sz="4" w:space="0" w:color="auto"/>
            </w:tcBorders>
            <w:shd w:val="clear" w:color="auto" w:fill="auto"/>
            <w:noWrap/>
            <w:vAlign w:val="bottom"/>
            <w:hideMark/>
          </w:tcPr>
          <w:p w14:paraId="5FB623F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4,4'-Methylenedianiline]</w:t>
            </w:r>
          </w:p>
        </w:tc>
      </w:tr>
      <w:tr w:rsidR="004E1503" w:rsidRPr="004E1503" w14:paraId="0A59446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4F17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609</w:t>
            </w:r>
          </w:p>
        </w:tc>
        <w:tc>
          <w:tcPr>
            <w:tcW w:w="8680" w:type="dxa"/>
            <w:tcBorders>
              <w:top w:val="nil"/>
              <w:left w:val="nil"/>
              <w:bottom w:val="single" w:sz="4" w:space="0" w:color="auto"/>
              <w:right w:val="single" w:sz="4" w:space="0" w:color="auto"/>
            </w:tcBorders>
            <w:shd w:val="clear" w:color="auto" w:fill="auto"/>
            <w:noWrap/>
            <w:vAlign w:val="bottom"/>
            <w:hideMark/>
          </w:tcPr>
          <w:p w14:paraId="573AEB1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5CE4CD6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DA1A04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610</w:t>
            </w:r>
          </w:p>
        </w:tc>
        <w:tc>
          <w:tcPr>
            <w:tcW w:w="8680" w:type="dxa"/>
            <w:tcBorders>
              <w:top w:val="nil"/>
              <w:left w:val="nil"/>
              <w:bottom w:val="single" w:sz="4" w:space="0" w:color="auto"/>
              <w:right w:val="single" w:sz="4" w:space="0" w:color="auto"/>
            </w:tcBorders>
            <w:shd w:val="clear" w:color="auto" w:fill="auto"/>
            <w:noWrap/>
            <w:vAlign w:val="bottom"/>
            <w:hideMark/>
          </w:tcPr>
          <w:p w14:paraId="5C8E5F2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F718C3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A7F24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611</w:t>
            </w:r>
          </w:p>
        </w:tc>
        <w:tc>
          <w:tcPr>
            <w:tcW w:w="8680" w:type="dxa"/>
            <w:tcBorders>
              <w:top w:val="nil"/>
              <w:left w:val="nil"/>
              <w:bottom w:val="single" w:sz="4" w:space="0" w:color="auto"/>
              <w:right w:val="single" w:sz="4" w:space="0" w:color="auto"/>
            </w:tcBorders>
            <w:shd w:val="clear" w:color="auto" w:fill="auto"/>
            <w:noWrap/>
            <w:vAlign w:val="bottom"/>
            <w:hideMark/>
          </w:tcPr>
          <w:p w14:paraId="560596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Iron(II) tetrafluoroborate hexahydrate, 4,4'-Oxydianiline]</w:t>
            </w:r>
          </w:p>
        </w:tc>
      </w:tr>
      <w:tr w:rsidR="004E1503" w:rsidRPr="004E1503" w14:paraId="2E36BF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1CE40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612</w:t>
            </w:r>
          </w:p>
        </w:tc>
        <w:tc>
          <w:tcPr>
            <w:tcW w:w="8680" w:type="dxa"/>
            <w:tcBorders>
              <w:top w:val="nil"/>
              <w:left w:val="nil"/>
              <w:bottom w:val="single" w:sz="4" w:space="0" w:color="auto"/>
              <w:right w:val="single" w:sz="4" w:space="0" w:color="auto"/>
            </w:tcBorders>
            <w:shd w:val="clear" w:color="auto" w:fill="auto"/>
            <w:noWrap/>
            <w:vAlign w:val="bottom"/>
            <w:hideMark/>
          </w:tcPr>
          <w:p w14:paraId="19640C4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 4,4'-Oxydianiline]</w:t>
            </w:r>
          </w:p>
        </w:tc>
      </w:tr>
      <w:tr w:rsidR="004E1503" w:rsidRPr="004E1503" w14:paraId="63AAC12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69F3E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613</w:t>
            </w:r>
          </w:p>
        </w:tc>
        <w:tc>
          <w:tcPr>
            <w:tcW w:w="8680" w:type="dxa"/>
            <w:tcBorders>
              <w:top w:val="nil"/>
              <w:left w:val="nil"/>
              <w:bottom w:val="single" w:sz="4" w:space="0" w:color="auto"/>
              <w:right w:val="single" w:sz="4" w:space="0" w:color="auto"/>
            </w:tcBorders>
            <w:shd w:val="clear" w:color="auto" w:fill="auto"/>
            <w:noWrap/>
            <w:vAlign w:val="bottom"/>
            <w:hideMark/>
          </w:tcPr>
          <w:p w14:paraId="4CBF584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Naphthalene-1,8-diamine, Zinc tetrafluoroborate]</w:t>
            </w:r>
          </w:p>
        </w:tc>
      </w:tr>
      <w:tr w:rsidR="004E1503" w:rsidRPr="004E1503" w14:paraId="7D69E42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C1172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614</w:t>
            </w:r>
          </w:p>
        </w:tc>
        <w:tc>
          <w:tcPr>
            <w:tcW w:w="8680" w:type="dxa"/>
            <w:tcBorders>
              <w:top w:val="nil"/>
              <w:left w:val="nil"/>
              <w:bottom w:val="single" w:sz="4" w:space="0" w:color="auto"/>
              <w:right w:val="single" w:sz="4" w:space="0" w:color="auto"/>
            </w:tcBorders>
            <w:shd w:val="clear" w:color="auto" w:fill="auto"/>
            <w:noWrap/>
            <w:vAlign w:val="bottom"/>
            <w:hideMark/>
          </w:tcPr>
          <w:p w14:paraId="12A274D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Zinc tetrafluoroborate]</w:t>
            </w:r>
          </w:p>
        </w:tc>
      </w:tr>
      <w:tr w:rsidR="004E1503" w:rsidRPr="004E1503" w14:paraId="3DEDA0A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26289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615</w:t>
            </w:r>
          </w:p>
        </w:tc>
        <w:tc>
          <w:tcPr>
            <w:tcW w:w="8680" w:type="dxa"/>
            <w:tcBorders>
              <w:top w:val="nil"/>
              <w:left w:val="nil"/>
              <w:bottom w:val="single" w:sz="4" w:space="0" w:color="auto"/>
              <w:right w:val="single" w:sz="4" w:space="0" w:color="auto"/>
            </w:tcBorders>
            <w:shd w:val="clear" w:color="auto" w:fill="auto"/>
            <w:noWrap/>
            <w:vAlign w:val="bottom"/>
            <w:hideMark/>
          </w:tcPr>
          <w:p w14:paraId="795145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Naphthalene-1,8-diamine, Zinc tetrafluoroborate]</w:t>
            </w:r>
          </w:p>
        </w:tc>
      </w:tr>
      <w:tr w:rsidR="004E1503" w:rsidRPr="004E1503" w14:paraId="7C4ABF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381E3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616</w:t>
            </w:r>
          </w:p>
        </w:tc>
        <w:tc>
          <w:tcPr>
            <w:tcW w:w="8680" w:type="dxa"/>
            <w:tcBorders>
              <w:top w:val="nil"/>
              <w:left w:val="nil"/>
              <w:bottom w:val="single" w:sz="4" w:space="0" w:color="auto"/>
              <w:right w:val="single" w:sz="4" w:space="0" w:color="auto"/>
            </w:tcBorders>
            <w:shd w:val="clear" w:color="auto" w:fill="auto"/>
            <w:noWrap/>
            <w:vAlign w:val="bottom"/>
            <w:hideMark/>
          </w:tcPr>
          <w:p w14:paraId="63EC53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127F9B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93A9C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617</w:t>
            </w:r>
          </w:p>
        </w:tc>
        <w:tc>
          <w:tcPr>
            <w:tcW w:w="8680" w:type="dxa"/>
            <w:tcBorders>
              <w:top w:val="nil"/>
              <w:left w:val="nil"/>
              <w:bottom w:val="single" w:sz="4" w:space="0" w:color="auto"/>
              <w:right w:val="single" w:sz="4" w:space="0" w:color="auto"/>
            </w:tcBorders>
            <w:shd w:val="clear" w:color="auto" w:fill="auto"/>
            <w:noWrap/>
            <w:vAlign w:val="bottom"/>
            <w:hideMark/>
          </w:tcPr>
          <w:p w14:paraId="6DE558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Naphthalene-1,8-diamine, Iron(II) tetrafluoroborate hexahydrate]</w:t>
            </w:r>
          </w:p>
        </w:tc>
      </w:tr>
      <w:tr w:rsidR="004E1503" w:rsidRPr="004E1503" w14:paraId="6A29B4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8CE2A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618</w:t>
            </w:r>
          </w:p>
        </w:tc>
        <w:tc>
          <w:tcPr>
            <w:tcW w:w="8680" w:type="dxa"/>
            <w:tcBorders>
              <w:top w:val="nil"/>
              <w:left w:val="nil"/>
              <w:bottom w:val="single" w:sz="4" w:space="0" w:color="auto"/>
              <w:right w:val="single" w:sz="4" w:space="0" w:color="auto"/>
            </w:tcBorders>
            <w:shd w:val="clear" w:color="auto" w:fill="auto"/>
            <w:noWrap/>
            <w:vAlign w:val="bottom"/>
            <w:hideMark/>
          </w:tcPr>
          <w:p w14:paraId="6BDF22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Iron(II) tetrafluoroborate hexahydrate]</w:t>
            </w:r>
          </w:p>
        </w:tc>
      </w:tr>
      <w:tr w:rsidR="004E1503" w:rsidRPr="004E1503" w14:paraId="326211B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CFF38E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619</w:t>
            </w:r>
          </w:p>
        </w:tc>
        <w:tc>
          <w:tcPr>
            <w:tcW w:w="8680" w:type="dxa"/>
            <w:tcBorders>
              <w:top w:val="nil"/>
              <w:left w:val="nil"/>
              <w:bottom w:val="single" w:sz="4" w:space="0" w:color="auto"/>
              <w:right w:val="single" w:sz="4" w:space="0" w:color="auto"/>
            </w:tcBorders>
            <w:shd w:val="clear" w:color="auto" w:fill="auto"/>
            <w:noWrap/>
            <w:vAlign w:val="bottom"/>
            <w:hideMark/>
          </w:tcPr>
          <w:p w14:paraId="4636763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Naphthalene-1,8-diamine,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91DA43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4D9A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620</w:t>
            </w:r>
          </w:p>
        </w:tc>
        <w:tc>
          <w:tcPr>
            <w:tcW w:w="8680" w:type="dxa"/>
            <w:tcBorders>
              <w:top w:val="nil"/>
              <w:left w:val="nil"/>
              <w:bottom w:val="single" w:sz="4" w:space="0" w:color="auto"/>
              <w:right w:val="single" w:sz="4" w:space="0" w:color="auto"/>
            </w:tcBorders>
            <w:shd w:val="clear" w:color="auto" w:fill="auto"/>
            <w:noWrap/>
            <w:vAlign w:val="bottom"/>
            <w:hideMark/>
          </w:tcPr>
          <w:p w14:paraId="773A781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08F29D4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131525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621</w:t>
            </w:r>
          </w:p>
        </w:tc>
        <w:tc>
          <w:tcPr>
            <w:tcW w:w="8680" w:type="dxa"/>
            <w:tcBorders>
              <w:top w:val="nil"/>
              <w:left w:val="nil"/>
              <w:bottom w:val="single" w:sz="4" w:space="0" w:color="auto"/>
              <w:right w:val="single" w:sz="4" w:space="0" w:color="auto"/>
            </w:tcBorders>
            <w:shd w:val="clear" w:color="auto" w:fill="auto"/>
            <w:noWrap/>
            <w:vAlign w:val="bottom"/>
            <w:hideMark/>
          </w:tcPr>
          <w:p w14:paraId="7C3143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6E949A0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8994A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622</w:t>
            </w:r>
          </w:p>
        </w:tc>
        <w:tc>
          <w:tcPr>
            <w:tcW w:w="8680" w:type="dxa"/>
            <w:tcBorders>
              <w:top w:val="nil"/>
              <w:left w:val="nil"/>
              <w:bottom w:val="single" w:sz="4" w:space="0" w:color="auto"/>
              <w:right w:val="single" w:sz="4" w:space="0" w:color="auto"/>
            </w:tcBorders>
            <w:shd w:val="clear" w:color="auto" w:fill="auto"/>
            <w:noWrap/>
            <w:vAlign w:val="bottom"/>
            <w:hideMark/>
          </w:tcPr>
          <w:p w14:paraId="5F19746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Zinc tetrafluoroborate]</w:t>
            </w:r>
          </w:p>
        </w:tc>
      </w:tr>
      <w:tr w:rsidR="004E1503" w:rsidRPr="004E1503" w14:paraId="08617BC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E587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623</w:t>
            </w:r>
          </w:p>
        </w:tc>
        <w:tc>
          <w:tcPr>
            <w:tcW w:w="8680" w:type="dxa"/>
            <w:tcBorders>
              <w:top w:val="nil"/>
              <w:left w:val="nil"/>
              <w:bottom w:val="single" w:sz="4" w:space="0" w:color="auto"/>
              <w:right w:val="single" w:sz="4" w:space="0" w:color="auto"/>
            </w:tcBorders>
            <w:shd w:val="clear" w:color="auto" w:fill="auto"/>
            <w:noWrap/>
            <w:vAlign w:val="bottom"/>
            <w:hideMark/>
          </w:tcPr>
          <w:p w14:paraId="618D64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Iron(II) tetrafluoroborate hexahydrate]</w:t>
            </w:r>
          </w:p>
        </w:tc>
      </w:tr>
      <w:tr w:rsidR="004E1503" w:rsidRPr="004E1503" w14:paraId="7BA53F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D6FAB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624</w:t>
            </w:r>
          </w:p>
        </w:tc>
        <w:tc>
          <w:tcPr>
            <w:tcW w:w="8680" w:type="dxa"/>
            <w:tcBorders>
              <w:top w:val="nil"/>
              <w:left w:val="nil"/>
              <w:bottom w:val="single" w:sz="4" w:space="0" w:color="auto"/>
              <w:right w:val="single" w:sz="4" w:space="0" w:color="auto"/>
            </w:tcBorders>
            <w:shd w:val="clear" w:color="auto" w:fill="auto"/>
            <w:noWrap/>
            <w:vAlign w:val="bottom"/>
            <w:hideMark/>
          </w:tcPr>
          <w:p w14:paraId="385DA58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 xml:space="preserv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4AB5B9F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D88E32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625</w:t>
            </w:r>
          </w:p>
        </w:tc>
        <w:tc>
          <w:tcPr>
            <w:tcW w:w="8680" w:type="dxa"/>
            <w:tcBorders>
              <w:top w:val="nil"/>
              <w:left w:val="nil"/>
              <w:bottom w:val="single" w:sz="4" w:space="0" w:color="auto"/>
              <w:right w:val="single" w:sz="4" w:space="0" w:color="auto"/>
            </w:tcBorders>
            <w:shd w:val="clear" w:color="auto" w:fill="auto"/>
            <w:noWrap/>
            <w:vAlign w:val="bottom"/>
            <w:hideMark/>
          </w:tcPr>
          <w:p w14:paraId="577F539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Zinc tetrafluoroborate]</w:t>
            </w:r>
          </w:p>
        </w:tc>
      </w:tr>
      <w:tr w:rsidR="004E1503" w:rsidRPr="004E1503" w14:paraId="3EC270E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8AB2B5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626</w:t>
            </w:r>
          </w:p>
        </w:tc>
        <w:tc>
          <w:tcPr>
            <w:tcW w:w="8680" w:type="dxa"/>
            <w:tcBorders>
              <w:top w:val="nil"/>
              <w:left w:val="nil"/>
              <w:bottom w:val="single" w:sz="4" w:space="0" w:color="auto"/>
              <w:right w:val="single" w:sz="4" w:space="0" w:color="auto"/>
            </w:tcBorders>
            <w:shd w:val="clear" w:color="auto" w:fill="auto"/>
            <w:noWrap/>
            <w:vAlign w:val="bottom"/>
            <w:hideMark/>
          </w:tcPr>
          <w:p w14:paraId="19AA8BD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Zinc tetrafluoroborate]</w:t>
            </w:r>
          </w:p>
        </w:tc>
      </w:tr>
      <w:tr w:rsidR="004E1503" w:rsidRPr="004E1503" w14:paraId="22CDD4E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72D6B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627</w:t>
            </w:r>
          </w:p>
        </w:tc>
        <w:tc>
          <w:tcPr>
            <w:tcW w:w="8680" w:type="dxa"/>
            <w:tcBorders>
              <w:top w:val="nil"/>
              <w:left w:val="nil"/>
              <w:bottom w:val="single" w:sz="4" w:space="0" w:color="auto"/>
              <w:right w:val="single" w:sz="4" w:space="0" w:color="auto"/>
            </w:tcBorders>
            <w:shd w:val="clear" w:color="auto" w:fill="auto"/>
            <w:noWrap/>
            <w:vAlign w:val="bottom"/>
            <w:hideMark/>
          </w:tcPr>
          <w:p w14:paraId="04A4012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 Iron(II) tetrafluoroborate hexahydrate]</w:t>
            </w:r>
          </w:p>
        </w:tc>
      </w:tr>
      <w:tr w:rsidR="004E1503" w:rsidRPr="004E1503" w14:paraId="34D57E2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D6D1B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628</w:t>
            </w:r>
          </w:p>
        </w:tc>
        <w:tc>
          <w:tcPr>
            <w:tcW w:w="8680" w:type="dxa"/>
            <w:tcBorders>
              <w:top w:val="nil"/>
              <w:left w:val="nil"/>
              <w:bottom w:val="single" w:sz="4" w:space="0" w:color="auto"/>
              <w:right w:val="single" w:sz="4" w:space="0" w:color="auto"/>
            </w:tcBorders>
            <w:shd w:val="clear" w:color="auto" w:fill="auto"/>
            <w:noWrap/>
            <w:vAlign w:val="bottom"/>
            <w:hideMark/>
          </w:tcPr>
          <w:p w14:paraId="6DD238A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 Iron(II) tetrafluoroborate hexahydrate]</w:t>
            </w:r>
          </w:p>
        </w:tc>
      </w:tr>
      <w:tr w:rsidR="004E1503" w:rsidRPr="004E1503" w14:paraId="416DE14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5532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629</w:t>
            </w:r>
          </w:p>
        </w:tc>
        <w:tc>
          <w:tcPr>
            <w:tcW w:w="8680" w:type="dxa"/>
            <w:tcBorders>
              <w:top w:val="nil"/>
              <w:left w:val="nil"/>
              <w:bottom w:val="single" w:sz="4" w:space="0" w:color="auto"/>
              <w:right w:val="single" w:sz="4" w:space="0" w:color="auto"/>
            </w:tcBorders>
            <w:shd w:val="clear" w:color="auto" w:fill="auto"/>
            <w:noWrap/>
            <w:vAlign w:val="bottom"/>
            <w:hideMark/>
          </w:tcPr>
          <w:p w14:paraId="488F6DA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7CAC8F1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F6748B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630</w:t>
            </w:r>
          </w:p>
        </w:tc>
        <w:tc>
          <w:tcPr>
            <w:tcW w:w="8680" w:type="dxa"/>
            <w:tcBorders>
              <w:top w:val="nil"/>
              <w:left w:val="nil"/>
              <w:bottom w:val="single" w:sz="4" w:space="0" w:color="auto"/>
              <w:right w:val="single" w:sz="4" w:space="0" w:color="auto"/>
            </w:tcBorders>
            <w:shd w:val="clear" w:color="auto" w:fill="auto"/>
            <w:noWrap/>
            <w:vAlign w:val="bottom"/>
            <w:hideMark/>
          </w:tcPr>
          <w:p w14:paraId="285C6C1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4,4'-Methylenedianiline]</w:t>
            </w:r>
          </w:p>
        </w:tc>
      </w:tr>
      <w:tr w:rsidR="004E1503" w:rsidRPr="004E1503" w14:paraId="162E2BF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FB52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631</w:t>
            </w:r>
          </w:p>
        </w:tc>
        <w:tc>
          <w:tcPr>
            <w:tcW w:w="8680" w:type="dxa"/>
            <w:tcBorders>
              <w:top w:val="nil"/>
              <w:left w:val="nil"/>
              <w:bottom w:val="single" w:sz="4" w:space="0" w:color="auto"/>
              <w:right w:val="single" w:sz="4" w:space="0" w:color="auto"/>
            </w:tcBorders>
            <w:shd w:val="clear" w:color="auto" w:fill="auto"/>
            <w:noWrap/>
            <w:vAlign w:val="bottom"/>
            <w:hideMark/>
          </w:tcPr>
          <w:p w14:paraId="7E86D88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17FC10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45930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632</w:t>
            </w:r>
          </w:p>
        </w:tc>
        <w:tc>
          <w:tcPr>
            <w:tcW w:w="8680" w:type="dxa"/>
            <w:tcBorders>
              <w:top w:val="nil"/>
              <w:left w:val="nil"/>
              <w:bottom w:val="single" w:sz="4" w:space="0" w:color="auto"/>
              <w:right w:val="single" w:sz="4" w:space="0" w:color="auto"/>
            </w:tcBorders>
            <w:shd w:val="clear" w:color="auto" w:fill="auto"/>
            <w:noWrap/>
            <w:vAlign w:val="bottom"/>
            <w:hideMark/>
          </w:tcPr>
          <w:p w14:paraId="6C9E825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08BDB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C1DCC1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633</w:t>
            </w:r>
          </w:p>
        </w:tc>
        <w:tc>
          <w:tcPr>
            <w:tcW w:w="8680" w:type="dxa"/>
            <w:tcBorders>
              <w:top w:val="nil"/>
              <w:left w:val="nil"/>
              <w:bottom w:val="single" w:sz="4" w:space="0" w:color="auto"/>
              <w:right w:val="single" w:sz="4" w:space="0" w:color="auto"/>
            </w:tcBorders>
            <w:shd w:val="clear" w:color="auto" w:fill="auto"/>
            <w:noWrap/>
            <w:vAlign w:val="bottom"/>
            <w:hideMark/>
          </w:tcPr>
          <w:p w14:paraId="5E2C322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0F2BC1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69057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634</w:t>
            </w:r>
          </w:p>
        </w:tc>
        <w:tc>
          <w:tcPr>
            <w:tcW w:w="8680" w:type="dxa"/>
            <w:tcBorders>
              <w:top w:val="nil"/>
              <w:left w:val="nil"/>
              <w:bottom w:val="single" w:sz="4" w:space="0" w:color="auto"/>
              <w:right w:val="single" w:sz="4" w:space="0" w:color="auto"/>
            </w:tcBorders>
            <w:shd w:val="clear" w:color="auto" w:fill="auto"/>
            <w:noWrap/>
            <w:vAlign w:val="bottom"/>
            <w:hideMark/>
          </w:tcPr>
          <w:p w14:paraId="0803A7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4,4'-Oxydianiline]</w:t>
            </w:r>
          </w:p>
        </w:tc>
      </w:tr>
      <w:tr w:rsidR="004E1503" w:rsidRPr="004E1503" w14:paraId="48F8E37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995C0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635</w:t>
            </w:r>
          </w:p>
        </w:tc>
        <w:tc>
          <w:tcPr>
            <w:tcW w:w="8680" w:type="dxa"/>
            <w:tcBorders>
              <w:top w:val="nil"/>
              <w:left w:val="nil"/>
              <w:bottom w:val="single" w:sz="4" w:space="0" w:color="auto"/>
              <w:right w:val="single" w:sz="4" w:space="0" w:color="auto"/>
            </w:tcBorders>
            <w:shd w:val="clear" w:color="auto" w:fill="auto"/>
            <w:noWrap/>
            <w:vAlign w:val="bottom"/>
            <w:hideMark/>
          </w:tcPr>
          <w:p w14:paraId="426C1F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74AB3D0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3B7C6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636</w:t>
            </w:r>
          </w:p>
        </w:tc>
        <w:tc>
          <w:tcPr>
            <w:tcW w:w="8680" w:type="dxa"/>
            <w:tcBorders>
              <w:top w:val="nil"/>
              <w:left w:val="nil"/>
              <w:bottom w:val="single" w:sz="4" w:space="0" w:color="auto"/>
              <w:right w:val="single" w:sz="4" w:space="0" w:color="auto"/>
            </w:tcBorders>
            <w:shd w:val="clear" w:color="auto" w:fill="auto"/>
            <w:noWrap/>
            <w:vAlign w:val="bottom"/>
            <w:hideMark/>
          </w:tcPr>
          <w:p w14:paraId="781FBD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3C5C9A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51F3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637</w:t>
            </w:r>
          </w:p>
        </w:tc>
        <w:tc>
          <w:tcPr>
            <w:tcW w:w="8680" w:type="dxa"/>
            <w:tcBorders>
              <w:top w:val="nil"/>
              <w:left w:val="nil"/>
              <w:bottom w:val="single" w:sz="4" w:space="0" w:color="auto"/>
              <w:right w:val="single" w:sz="4" w:space="0" w:color="auto"/>
            </w:tcBorders>
            <w:shd w:val="clear" w:color="auto" w:fill="auto"/>
            <w:noWrap/>
            <w:vAlign w:val="bottom"/>
            <w:hideMark/>
          </w:tcPr>
          <w:p w14:paraId="2AFBAA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Naphthalene-1,8-diamine]</w:t>
            </w:r>
          </w:p>
        </w:tc>
      </w:tr>
      <w:tr w:rsidR="004E1503" w:rsidRPr="004E1503" w14:paraId="45B0171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D5CC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638</w:t>
            </w:r>
          </w:p>
        </w:tc>
        <w:tc>
          <w:tcPr>
            <w:tcW w:w="8680" w:type="dxa"/>
            <w:tcBorders>
              <w:top w:val="nil"/>
              <w:left w:val="nil"/>
              <w:bottom w:val="single" w:sz="4" w:space="0" w:color="auto"/>
              <w:right w:val="single" w:sz="4" w:space="0" w:color="auto"/>
            </w:tcBorders>
            <w:shd w:val="clear" w:color="auto" w:fill="auto"/>
            <w:noWrap/>
            <w:vAlign w:val="bottom"/>
            <w:hideMark/>
          </w:tcPr>
          <w:p w14:paraId="160129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51780A2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F73C2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639</w:t>
            </w:r>
          </w:p>
        </w:tc>
        <w:tc>
          <w:tcPr>
            <w:tcW w:w="8680" w:type="dxa"/>
            <w:tcBorders>
              <w:top w:val="nil"/>
              <w:left w:val="nil"/>
              <w:bottom w:val="single" w:sz="4" w:space="0" w:color="auto"/>
              <w:right w:val="single" w:sz="4" w:space="0" w:color="auto"/>
            </w:tcBorders>
            <w:shd w:val="clear" w:color="auto" w:fill="auto"/>
            <w:noWrap/>
            <w:vAlign w:val="bottom"/>
            <w:hideMark/>
          </w:tcPr>
          <w:p w14:paraId="66EDF25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600697E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2ADD6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640</w:t>
            </w:r>
          </w:p>
        </w:tc>
        <w:tc>
          <w:tcPr>
            <w:tcW w:w="8680" w:type="dxa"/>
            <w:tcBorders>
              <w:top w:val="nil"/>
              <w:left w:val="nil"/>
              <w:bottom w:val="single" w:sz="4" w:space="0" w:color="auto"/>
              <w:right w:val="single" w:sz="4" w:space="0" w:color="auto"/>
            </w:tcBorders>
            <w:shd w:val="clear" w:color="auto" w:fill="auto"/>
            <w:noWrap/>
            <w:vAlign w:val="bottom"/>
            <w:hideMark/>
          </w:tcPr>
          <w:p w14:paraId="587D75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334855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7FF03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641</w:t>
            </w:r>
          </w:p>
        </w:tc>
        <w:tc>
          <w:tcPr>
            <w:tcW w:w="8680" w:type="dxa"/>
            <w:tcBorders>
              <w:top w:val="nil"/>
              <w:left w:val="nil"/>
              <w:bottom w:val="single" w:sz="4" w:space="0" w:color="auto"/>
              <w:right w:val="single" w:sz="4" w:space="0" w:color="auto"/>
            </w:tcBorders>
            <w:shd w:val="clear" w:color="auto" w:fill="auto"/>
            <w:noWrap/>
            <w:vAlign w:val="bottom"/>
            <w:hideMark/>
          </w:tcPr>
          <w:p w14:paraId="0D369D1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640FFA1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0EC579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642</w:t>
            </w:r>
          </w:p>
        </w:tc>
        <w:tc>
          <w:tcPr>
            <w:tcW w:w="8680" w:type="dxa"/>
            <w:tcBorders>
              <w:top w:val="nil"/>
              <w:left w:val="nil"/>
              <w:bottom w:val="single" w:sz="4" w:space="0" w:color="auto"/>
              <w:right w:val="single" w:sz="4" w:space="0" w:color="auto"/>
            </w:tcBorders>
            <w:shd w:val="clear" w:color="auto" w:fill="auto"/>
            <w:noWrap/>
            <w:vAlign w:val="bottom"/>
            <w:hideMark/>
          </w:tcPr>
          <w:p w14:paraId="55E8EE6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2DE4FBE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3FAB93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643</w:t>
            </w:r>
          </w:p>
        </w:tc>
        <w:tc>
          <w:tcPr>
            <w:tcW w:w="8680" w:type="dxa"/>
            <w:tcBorders>
              <w:top w:val="nil"/>
              <w:left w:val="nil"/>
              <w:bottom w:val="single" w:sz="4" w:space="0" w:color="auto"/>
              <w:right w:val="single" w:sz="4" w:space="0" w:color="auto"/>
            </w:tcBorders>
            <w:shd w:val="clear" w:color="auto" w:fill="auto"/>
            <w:noWrap/>
            <w:vAlign w:val="bottom"/>
            <w:hideMark/>
          </w:tcPr>
          <w:p w14:paraId="54A08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4,4'-Methylenedianiline]</w:t>
            </w:r>
          </w:p>
        </w:tc>
      </w:tr>
      <w:tr w:rsidR="004E1503" w:rsidRPr="004E1503" w14:paraId="248D5E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4A1161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644</w:t>
            </w:r>
          </w:p>
        </w:tc>
        <w:tc>
          <w:tcPr>
            <w:tcW w:w="8680" w:type="dxa"/>
            <w:tcBorders>
              <w:top w:val="nil"/>
              <w:left w:val="nil"/>
              <w:bottom w:val="single" w:sz="4" w:space="0" w:color="auto"/>
              <w:right w:val="single" w:sz="4" w:space="0" w:color="auto"/>
            </w:tcBorders>
            <w:shd w:val="clear" w:color="auto" w:fill="auto"/>
            <w:noWrap/>
            <w:vAlign w:val="bottom"/>
            <w:hideMark/>
          </w:tcPr>
          <w:p w14:paraId="72D9B1F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4,4'-Methylenedianiline]</w:t>
            </w:r>
          </w:p>
        </w:tc>
      </w:tr>
      <w:tr w:rsidR="004E1503" w:rsidRPr="004E1503" w14:paraId="2A47977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E779AC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645</w:t>
            </w:r>
          </w:p>
        </w:tc>
        <w:tc>
          <w:tcPr>
            <w:tcW w:w="8680" w:type="dxa"/>
            <w:tcBorders>
              <w:top w:val="nil"/>
              <w:left w:val="nil"/>
              <w:bottom w:val="single" w:sz="4" w:space="0" w:color="auto"/>
              <w:right w:val="single" w:sz="4" w:space="0" w:color="auto"/>
            </w:tcBorders>
            <w:shd w:val="clear" w:color="auto" w:fill="auto"/>
            <w:noWrap/>
            <w:vAlign w:val="bottom"/>
            <w:hideMark/>
          </w:tcPr>
          <w:p w14:paraId="2D79874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4EDD7EE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8AA6E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646</w:t>
            </w:r>
          </w:p>
        </w:tc>
        <w:tc>
          <w:tcPr>
            <w:tcW w:w="8680" w:type="dxa"/>
            <w:tcBorders>
              <w:top w:val="nil"/>
              <w:left w:val="nil"/>
              <w:bottom w:val="single" w:sz="4" w:space="0" w:color="auto"/>
              <w:right w:val="single" w:sz="4" w:space="0" w:color="auto"/>
            </w:tcBorders>
            <w:shd w:val="clear" w:color="auto" w:fill="auto"/>
            <w:noWrap/>
            <w:vAlign w:val="bottom"/>
            <w:hideMark/>
          </w:tcPr>
          <w:p w14:paraId="3D32546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32099EA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25A9C0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647</w:t>
            </w:r>
          </w:p>
        </w:tc>
        <w:tc>
          <w:tcPr>
            <w:tcW w:w="8680" w:type="dxa"/>
            <w:tcBorders>
              <w:top w:val="nil"/>
              <w:left w:val="nil"/>
              <w:bottom w:val="single" w:sz="4" w:space="0" w:color="auto"/>
              <w:right w:val="single" w:sz="4" w:space="0" w:color="auto"/>
            </w:tcBorders>
            <w:shd w:val="clear" w:color="auto" w:fill="auto"/>
            <w:noWrap/>
            <w:vAlign w:val="bottom"/>
            <w:hideMark/>
          </w:tcPr>
          <w:p w14:paraId="09202A7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4,4'-Oxydianiline]</w:t>
            </w:r>
          </w:p>
        </w:tc>
      </w:tr>
      <w:tr w:rsidR="004E1503" w:rsidRPr="004E1503" w14:paraId="72A261E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6181F78"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648</w:t>
            </w:r>
          </w:p>
        </w:tc>
        <w:tc>
          <w:tcPr>
            <w:tcW w:w="8680" w:type="dxa"/>
            <w:tcBorders>
              <w:top w:val="nil"/>
              <w:left w:val="nil"/>
              <w:bottom w:val="single" w:sz="4" w:space="0" w:color="auto"/>
              <w:right w:val="single" w:sz="4" w:space="0" w:color="auto"/>
            </w:tcBorders>
            <w:shd w:val="clear" w:color="auto" w:fill="auto"/>
            <w:noWrap/>
            <w:vAlign w:val="bottom"/>
            <w:hideMark/>
          </w:tcPr>
          <w:p w14:paraId="567C1E4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4,4'-Oxydianiline]</w:t>
            </w:r>
          </w:p>
        </w:tc>
      </w:tr>
      <w:tr w:rsidR="004E1503" w:rsidRPr="004E1503" w14:paraId="5BDD68F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A92F27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649</w:t>
            </w:r>
          </w:p>
        </w:tc>
        <w:tc>
          <w:tcPr>
            <w:tcW w:w="8680" w:type="dxa"/>
            <w:tcBorders>
              <w:top w:val="nil"/>
              <w:left w:val="nil"/>
              <w:bottom w:val="single" w:sz="4" w:space="0" w:color="auto"/>
              <w:right w:val="single" w:sz="4" w:space="0" w:color="auto"/>
            </w:tcBorders>
            <w:shd w:val="clear" w:color="auto" w:fill="auto"/>
            <w:noWrap/>
            <w:vAlign w:val="bottom"/>
            <w:hideMark/>
          </w:tcPr>
          <w:p w14:paraId="526DDDA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Naphthalene-1,8-diamine]</w:t>
            </w:r>
          </w:p>
        </w:tc>
      </w:tr>
      <w:tr w:rsidR="004E1503" w:rsidRPr="004E1503" w14:paraId="218FF6E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10E4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650</w:t>
            </w:r>
          </w:p>
        </w:tc>
        <w:tc>
          <w:tcPr>
            <w:tcW w:w="8680" w:type="dxa"/>
            <w:tcBorders>
              <w:top w:val="nil"/>
              <w:left w:val="nil"/>
              <w:bottom w:val="single" w:sz="4" w:space="0" w:color="auto"/>
              <w:right w:val="single" w:sz="4" w:space="0" w:color="auto"/>
            </w:tcBorders>
            <w:shd w:val="clear" w:color="auto" w:fill="auto"/>
            <w:noWrap/>
            <w:vAlign w:val="bottom"/>
            <w:hideMark/>
          </w:tcPr>
          <w:p w14:paraId="1B15775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385778C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FF11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651</w:t>
            </w:r>
          </w:p>
        </w:tc>
        <w:tc>
          <w:tcPr>
            <w:tcW w:w="8680" w:type="dxa"/>
            <w:tcBorders>
              <w:top w:val="nil"/>
              <w:left w:val="nil"/>
              <w:bottom w:val="single" w:sz="4" w:space="0" w:color="auto"/>
              <w:right w:val="single" w:sz="4" w:space="0" w:color="auto"/>
            </w:tcBorders>
            <w:shd w:val="clear" w:color="auto" w:fill="auto"/>
            <w:noWrap/>
            <w:vAlign w:val="bottom"/>
            <w:hideMark/>
          </w:tcPr>
          <w:p w14:paraId="164A381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Naphthalene-1,8-diamine]</w:t>
            </w:r>
          </w:p>
        </w:tc>
      </w:tr>
      <w:tr w:rsidR="004E1503" w:rsidRPr="004E1503" w14:paraId="5A104F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EC0D4F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652</w:t>
            </w:r>
          </w:p>
        </w:tc>
        <w:tc>
          <w:tcPr>
            <w:tcW w:w="8680" w:type="dxa"/>
            <w:tcBorders>
              <w:top w:val="nil"/>
              <w:left w:val="nil"/>
              <w:bottom w:val="single" w:sz="4" w:space="0" w:color="auto"/>
              <w:right w:val="single" w:sz="4" w:space="0" w:color="auto"/>
            </w:tcBorders>
            <w:shd w:val="clear" w:color="auto" w:fill="auto"/>
            <w:noWrap/>
            <w:vAlign w:val="bottom"/>
            <w:hideMark/>
          </w:tcPr>
          <w:p w14:paraId="16B5DD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4A1275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ED3335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653</w:t>
            </w:r>
          </w:p>
        </w:tc>
        <w:tc>
          <w:tcPr>
            <w:tcW w:w="8680" w:type="dxa"/>
            <w:tcBorders>
              <w:top w:val="nil"/>
              <w:left w:val="nil"/>
              <w:bottom w:val="single" w:sz="4" w:space="0" w:color="auto"/>
              <w:right w:val="single" w:sz="4" w:space="0" w:color="auto"/>
            </w:tcBorders>
            <w:shd w:val="clear" w:color="auto" w:fill="auto"/>
            <w:noWrap/>
            <w:vAlign w:val="bottom"/>
            <w:hideMark/>
          </w:tcPr>
          <w:p w14:paraId="476624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A6131D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56E6A5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654</w:t>
            </w:r>
          </w:p>
        </w:tc>
        <w:tc>
          <w:tcPr>
            <w:tcW w:w="8680" w:type="dxa"/>
            <w:tcBorders>
              <w:top w:val="nil"/>
              <w:left w:val="nil"/>
              <w:bottom w:val="single" w:sz="4" w:space="0" w:color="auto"/>
              <w:right w:val="single" w:sz="4" w:space="0" w:color="auto"/>
            </w:tcBorders>
            <w:shd w:val="clear" w:color="auto" w:fill="auto"/>
            <w:noWrap/>
            <w:vAlign w:val="bottom"/>
            <w:hideMark/>
          </w:tcPr>
          <w:p w14:paraId="17F2D85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7C73AF6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DC177C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655</w:t>
            </w:r>
          </w:p>
        </w:tc>
        <w:tc>
          <w:tcPr>
            <w:tcW w:w="8680" w:type="dxa"/>
            <w:tcBorders>
              <w:top w:val="nil"/>
              <w:left w:val="nil"/>
              <w:bottom w:val="single" w:sz="4" w:space="0" w:color="auto"/>
              <w:right w:val="single" w:sz="4" w:space="0" w:color="auto"/>
            </w:tcBorders>
            <w:shd w:val="clear" w:color="auto" w:fill="auto"/>
            <w:noWrap/>
            <w:vAlign w:val="bottom"/>
            <w:hideMark/>
          </w:tcPr>
          <w:p w14:paraId="621C8DA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160210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1E3F1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656</w:t>
            </w:r>
          </w:p>
        </w:tc>
        <w:tc>
          <w:tcPr>
            <w:tcW w:w="8680" w:type="dxa"/>
            <w:tcBorders>
              <w:top w:val="nil"/>
              <w:left w:val="nil"/>
              <w:bottom w:val="single" w:sz="4" w:space="0" w:color="auto"/>
              <w:right w:val="single" w:sz="4" w:space="0" w:color="auto"/>
            </w:tcBorders>
            <w:shd w:val="clear" w:color="auto" w:fill="auto"/>
            <w:noWrap/>
            <w:vAlign w:val="bottom"/>
            <w:hideMark/>
          </w:tcPr>
          <w:p w14:paraId="0C683D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4773429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4C22F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657</w:t>
            </w:r>
          </w:p>
        </w:tc>
        <w:tc>
          <w:tcPr>
            <w:tcW w:w="8680" w:type="dxa"/>
            <w:tcBorders>
              <w:top w:val="nil"/>
              <w:left w:val="nil"/>
              <w:bottom w:val="single" w:sz="4" w:space="0" w:color="auto"/>
              <w:right w:val="single" w:sz="4" w:space="0" w:color="auto"/>
            </w:tcBorders>
            <w:shd w:val="clear" w:color="auto" w:fill="auto"/>
            <w:noWrap/>
            <w:vAlign w:val="bottom"/>
            <w:hideMark/>
          </w:tcPr>
          <w:p w14:paraId="4BE5BC3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Zinc tetrafluoroborate]</w:t>
            </w:r>
          </w:p>
        </w:tc>
      </w:tr>
      <w:tr w:rsidR="004E1503" w:rsidRPr="004E1503" w14:paraId="04BAA9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CE20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658</w:t>
            </w:r>
          </w:p>
        </w:tc>
        <w:tc>
          <w:tcPr>
            <w:tcW w:w="8680" w:type="dxa"/>
            <w:tcBorders>
              <w:top w:val="nil"/>
              <w:left w:val="nil"/>
              <w:bottom w:val="single" w:sz="4" w:space="0" w:color="auto"/>
              <w:right w:val="single" w:sz="4" w:space="0" w:color="auto"/>
            </w:tcBorders>
            <w:shd w:val="clear" w:color="auto" w:fill="auto"/>
            <w:noWrap/>
            <w:vAlign w:val="bottom"/>
            <w:hideMark/>
          </w:tcPr>
          <w:p w14:paraId="1DC0B3B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Zinc tetrafluoroborate]</w:t>
            </w:r>
          </w:p>
        </w:tc>
      </w:tr>
      <w:tr w:rsidR="004E1503" w:rsidRPr="004E1503" w14:paraId="2B2EF2F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8066F2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659</w:t>
            </w:r>
          </w:p>
        </w:tc>
        <w:tc>
          <w:tcPr>
            <w:tcW w:w="8680" w:type="dxa"/>
            <w:tcBorders>
              <w:top w:val="nil"/>
              <w:left w:val="nil"/>
              <w:bottom w:val="single" w:sz="4" w:space="0" w:color="auto"/>
              <w:right w:val="single" w:sz="4" w:space="0" w:color="auto"/>
            </w:tcBorders>
            <w:shd w:val="clear" w:color="auto" w:fill="auto"/>
            <w:noWrap/>
            <w:vAlign w:val="bottom"/>
            <w:hideMark/>
          </w:tcPr>
          <w:p w14:paraId="79E3974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Iron(II) tetrafluoroborate hexahydrate]</w:t>
            </w:r>
          </w:p>
        </w:tc>
      </w:tr>
      <w:tr w:rsidR="004E1503" w:rsidRPr="004E1503" w14:paraId="31E6376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32B602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660</w:t>
            </w:r>
          </w:p>
        </w:tc>
        <w:tc>
          <w:tcPr>
            <w:tcW w:w="8680" w:type="dxa"/>
            <w:tcBorders>
              <w:top w:val="nil"/>
              <w:left w:val="nil"/>
              <w:bottom w:val="single" w:sz="4" w:space="0" w:color="auto"/>
              <w:right w:val="single" w:sz="4" w:space="0" w:color="auto"/>
            </w:tcBorders>
            <w:shd w:val="clear" w:color="auto" w:fill="auto"/>
            <w:noWrap/>
            <w:vAlign w:val="bottom"/>
            <w:hideMark/>
          </w:tcPr>
          <w:p w14:paraId="721530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11B4AE2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E7D9B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661</w:t>
            </w:r>
          </w:p>
        </w:tc>
        <w:tc>
          <w:tcPr>
            <w:tcW w:w="8680" w:type="dxa"/>
            <w:tcBorders>
              <w:top w:val="nil"/>
              <w:left w:val="nil"/>
              <w:bottom w:val="single" w:sz="4" w:space="0" w:color="auto"/>
              <w:right w:val="single" w:sz="4" w:space="0" w:color="auto"/>
            </w:tcBorders>
            <w:shd w:val="clear" w:color="auto" w:fill="auto"/>
            <w:noWrap/>
            <w:vAlign w:val="bottom"/>
            <w:hideMark/>
          </w:tcPr>
          <w:p w14:paraId="4497E18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2,2'-Oxydiethanamine,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057F92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B8AA08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662</w:t>
            </w:r>
          </w:p>
        </w:tc>
        <w:tc>
          <w:tcPr>
            <w:tcW w:w="8680" w:type="dxa"/>
            <w:tcBorders>
              <w:top w:val="nil"/>
              <w:left w:val="nil"/>
              <w:bottom w:val="single" w:sz="4" w:space="0" w:color="auto"/>
              <w:right w:val="single" w:sz="4" w:space="0" w:color="auto"/>
            </w:tcBorders>
            <w:shd w:val="clear" w:color="auto" w:fill="auto"/>
            <w:noWrap/>
            <w:vAlign w:val="bottom"/>
            <w:hideMark/>
          </w:tcPr>
          <w:p w14:paraId="703E47D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5A2ED6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FDF70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663</w:t>
            </w:r>
          </w:p>
        </w:tc>
        <w:tc>
          <w:tcPr>
            <w:tcW w:w="8680" w:type="dxa"/>
            <w:tcBorders>
              <w:top w:val="nil"/>
              <w:left w:val="nil"/>
              <w:bottom w:val="single" w:sz="4" w:space="0" w:color="auto"/>
              <w:right w:val="single" w:sz="4" w:space="0" w:color="auto"/>
            </w:tcBorders>
            <w:shd w:val="clear" w:color="auto" w:fill="auto"/>
            <w:noWrap/>
            <w:vAlign w:val="bottom"/>
            <w:hideMark/>
          </w:tcPr>
          <w:p w14:paraId="4EFB9C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Silver tetrafluoroborate]</w:t>
            </w:r>
          </w:p>
        </w:tc>
      </w:tr>
      <w:tr w:rsidR="004E1503" w:rsidRPr="004E1503" w14:paraId="280045D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7B0CD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664</w:t>
            </w:r>
          </w:p>
        </w:tc>
        <w:tc>
          <w:tcPr>
            <w:tcW w:w="8680" w:type="dxa"/>
            <w:tcBorders>
              <w:top w:val="nil"/>
              <w:left w:val="nil"/>
              <w:bottom w:val="single" w:sz="4" w:space="0" w:color="auto"/>
              <w:right w:val="single" w:sz="4" w:space="0" w:color="auto"/>
            </w:tcBorders>
            <w:shd w:val="clear" w:color="auto" w:fill="auto"/>
            <w:noWrap/>
            <w:vAlign w:val="bottom"/>
            <w:hideMark/>
          </w:tcPr>
          <w:p w14:paraId="69A9892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Silver tetrafluoroborate]</w:t>
            </w:r>
          </w:p>
        </w:tc>
      </w:tr>
      <w:tr w:rsidR="004E1503" w:rsidRPr="004E1503" w14:paraId="708ACE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D82F47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665</w:t>
            </w:r>
          </w:p>
        </w:tc>
        <w:tc>
          <w:tcPr>
            <w:tcW w:w="8680" w:type="dxa"/>
            <w:tcBorders>
              <w:top w:val="nil"/>
              <w:left w:val="nil"/>
              <w:bottom w:val="single" w:sz="4" w:space="0" w:color="auto"/>
              <w:right w:val="single" w:sz="4" w:space="0" w:color="auto"/>
            </w:tcBorders>
            <w:shd w:val="clear" w:color="auto" w:fill="auto"/>
            <w:noWrap/>
            <w:vAlign w:val="bottom"/>
            <w:hideMark/>
          </w:tcPr>
          <w:p w14:paraId="13E919A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2,2'-Oxydiethanamine, Silver tetrafluoroborate]</w:t>
            </w:r>
          </w:p>
        </w:tc>
      </w:tr>
      <w:tr w:rsidR="004E1503" w:rsidRPr="004E1503" w14:paraId="083BD19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81837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666</w:t>
            </w:r>
          </w:p>
        </w:tc>
        <w:tc>
          <w:tcPr>
            <w:tcW w:w="8680" w:type="dxa"/>
            <w:tcBorders>
              <w:top w:val="nil"/>
              <w:left w:val="nil"/>
              <w:bottom w:val="single" w:sz="4" w:space="0" w:color="auto"/>
              <w:right w:val="single" w:sz="4" w:space="0" w:color="auto"/>
            </w:tcBorders>
            <w:shd w:val="clear" w:color="auto" w:fill="auto"/>
            <w:noWrap/>
            <w:vAlign w:val="bottom"/>
            <w:hideMark/>
          </w:tcPr>
          <w:p w14:paraId="741FEF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2,2'-Oxydiethanamine, Silver tetrafluoroborate]</w:t>
            </w:r>
          </w:p>
        </w:tc>
      </w:tr>
      <w:tr w:rsidR="004E1503" w:rsidRPr="004E1503" w14:paraId="31FCCC1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E54C5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667</w:t>
            </w:r>
          </w:p>
        </w:tc>
        <w:tc>
          <w:tcPr>
            <w:tcW w:w="8680" w:type="dxa"/>
            <w:tcBorders>
              <w:top w:val="nil"/>
              <w:left w:val="nil"/>
              <w:bottom w:val="single" w:sz="4" w:space="0" w:color="auto"/>
              <w:right w:val="single" w:sz="4" w:space="0" w:color="auto"/>
            </w:tcBorders>
            <w:shd w:val="clear" w:color="auto" w:fill="auto"/>
            <w:noWrap/>
            <w:vAlign w:val="bottom"/>
            <w:hideMark/>
          </w:tcPr>
          <w:p w14:paraId="6CAFDE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6F75D8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2E3CB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668</w:t>
            </w:r>
          </w:p>
        </w:tc>
        <w:tc>
          <w:tcPr>
            <w:tcW w:w="8680" w:type="dxa"/>
            <w:tcBorders>
              <w:top w:val="nil"/>
              <w:left w:val="nil"/>
              <w:bottom w:val="single" w:sz="4" w:space="0" w:color="auto"/>
              <w:right w:val="single" w:sz="4" w:space="0" w:color="auto"/>
            </w:tcBorders>
            <w:shd w:val="clear" w:color="auto" w:fill="auto"/>
            <w:noWrap/>
            <w:vAlign w:val="bottom"/>
            <w:hideMark/>
          </w:tcPr>
          <w:p w14:paraId="6ADCE2D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2,2'-Oxydiethanamine,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0969F77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ACC9F0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669</w:t>
            </w:r>
          </w:p>
        </w:tc>
        <w:tc>
          <w:tcPr>
            <w:tcW w:w="8680" w:type="dxa"/>
            <w:tcBorders>
              <w:top w:val="nil"/>
              <w:left w:val="nil"/>
              <w:bottom w:val="single" w:sz="4" w:space="0" w:color="auto"/>
              <w:right w:val="single" w:sz="4" w:space="0" w:color="auto"/>
            </w:tcBorders>
            <w:shd w:val="clear" w:color="auto" w:fill="auto"/>
            <w:noWrap/>
            <w:vAlign w:val="bottom"/>
            <w:hideMark/>
          </w:tcPr>
          <w:p w14:paraId="26FE6B60"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4,4'-Methylenedianiline]</w:t>
            </w:r>
          </w:p>
        </w:tc>
      </w:tr>
      <w:tr w:rsidR="004E1503" w:rsidRPr="004E1503" w14:paraId="1A741C0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146CBB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670</w:t>
            </w:r>
          </w:p>
        </w:tc>
        <w:tc>
          <w:tcPr>
            <w:tcW w:w="8680" w:type="dxa"/>
            <w:tcBorders>
              <w:top w:val="nil"/>
              <w:left w:val="nil"/>
              <w:bottom w:val="single" w:sz="4" w:space="0" w:color="auto"/>
              <w:right w:val="single" w:sz="4" w:space="0" w:color="auto"/>
            </w:tcBorders>
            <w:shd w:val="clear" w:color="auto" w:fill="auto"/>
            <w:noWrap/>
            <w:vAlign w:val="bottom"/>
            <w:hideMark/>
          </w:tcPr>
          <w:p w14:paraId="5403377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4,4'-Methylenedianiline]</w:t>
            </w:r>
          </w:p>
        </w:tc>
      </w:tr>
      <w:tr w:rsidR="004E1503" w:rsidRPr="004E1503" w14:paraId="548C228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64618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671</w:t>
            </w:r>
          </w:p>
        </w:tc>
        <w:tc>
          <w:tcPr>
            <w:tcW w:w="8680" w:type="dxa"/>
            <w:tcBorders>
              <w:top w:val="nil"/>
              <w:left w:val="nil"/>
              <w:bottom w:val="single" w:sz="4" w:space="0" w:color="auto"/>
              <w:right w:val="single" w:sz="4" w:space="0" w:color="auto"/>
            </w:tcBorders>
            <w:shd w:val="clear" w:color="auto" w:fill="auto"/>
            <w:noWrap/>
            <w:vAlign w:val="bottom"/>
            <w:hideMark/>
          </w:tcPr>
          <w:p w14:paraId="6CFD82B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29CFF93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F14BD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672</w:t>
            </w:r>
          </w:p>
        </w:tc>
        <w:tc>
          <w:tcPr>
            <w:tcW w:w="8680" w:type="dxa"/>
            <w:tcBorders>
              <w:top w:val="nil"/>
              <w:left w:val="nil"/>
              <w:bottom w:val="single" w:sz="4" w:space="0" w:color="auto"/>
              <w:right w:val="single" w:sz="4" w:space="0" w:color="auto"/>
            </w:tcBorders>
            <w:shd w:val="clear" w:color="auto" w:fill="auto"/>
            <w:noWrap/>
            <w:vAlign w:val="bottom"/>
            <w:hideMark/>
          </w:tcPr>
          <w:p w14:paraId="79B4D80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D991BA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A9915F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673</w:t>
            </w:r>
          </w:p>
        </w:tc>
        <w:tc>
          <w:tcPr>
            <w:tcW w:w="8680" w:type="dxa"/>
            <w:tcBorders>
              <w:top w:val="nil"/>
              <w:left w:val="nil"/>
              <w:bottom w:val="single" w:sz="4" w:space="0" w:color="auto"/>
              <w:right w:val="single" w:sz="4" w:space="0" w:color="auto"/>
            </w:tcBorders>
            <w:shd w:val="clear" w:color="auto" w:fill="auto"/>
            <w:noWrap/>
            <w:vAlign w:val="bottom"/>
            <w:hideMark/>
          </w:tcPr>
          <w:p w14:paraId="4DEB794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4,4'-Oxydianiline]</w:t>
            </w:r>
          </w:p>
        </w:tc>
      </w:tr>
      <w:tr w:rsidR="004E1503" w:rsidRPr="004E1503" w14:paraId="67BED23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C75EC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674</w:t>
            </w:r>
          </w:p>
        </w:tc>
        <w:tc>
          <w:tcPr>
            <w:tcW w:w="8680" w:type="dxa"/>
            <w:tcBorders>
              <w:top w:val="nil"/>
              <w:left w:val="nil"/>
              <w:bottom w:val="single" w:sz="4" w:space="0" w:color="auto"/>
              <w:right w:val="single" w:sz="4" w:space="0" w:color="auto"/>
            </w:tcBorders>
            <w:shd w:val="clear" w:color="auto" w:fill="auto"/>
            <w:noWrap/>
            <w:vAlign w:val="bottom"/>
            <w:hideMark/>
          </w:tcPr>
          <w:p w14:paraId="5C8B516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4,4'-Oxydianiline]</w:t>
            </w:r>
          </w:p>
        </w:tc>
      </w:tr>
      <w:tr w:rsidR="004E1503" w:rsidRPr="004E1503" w14:paraId="79E1368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E93036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675</w:t>
            </w:r>
          </w:p>
        </w:tc>
        <w:tc>
          <w:tcPr>
            <w:tcW w:w="8680" w:type="dxa"/>
            <w:tcBorders>
              <w:top w:val="nil"/>
              <w:left w:val="nil"/>
              <w:bottom w:val="single" w:sz="4" w:space="0" w:color="auto"/>
              <w:right w:val="single" w:sz="4" w:space="0" w:color="auto"/>
            </w:tcBorders>
            <w:shd w:val="clear" w:color="auto" w:fill="auto"/>
            <w:noWrap/>
            <w:vAlign w:val="bottom"/>
            <w:hideMark/>
          </w:tcPr>
          <w:p w14:paraId="08F6A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Naphthalene-1,8-diamine]</w:t>
            </w:r>
          </w:p>
        </w:tc>
      </w:tr>
      <w:tr w:rsidR="004E1503" w:rsidRPr="004E1503" w14:paraId="5F0E6E4D"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F5753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676</w:t>
            </w:r>
          </w:p>
        </w:tc>
        <w:tc>
          <w:tcPr>
            <w:tcW w:w="8680" w:type="dxa"/>
            <w:tcBorders>
              <w:top w:val="nil"/>
              <w:left w:val="nil"/>
              <w:bottom w:val="single" w:sz="4" w:space="0" w:color="auto"/>
              <w:right w:val="single" w:sz="4" w:space="0" w:color="auto"/>
            </w:tcBorders>
            <w:shd w:val="clear" w:color="auto" w:fill="auto"/>
            <w:noWrap/>
            <w:vAlign w:val="bottom"/>
            <w:hideMark/>
          </w:tcPr>
          <w:p w14:paraId="169EA43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A0B703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7AA732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677</w:t>
            </w:r>
          </w:p>
        </w:tc>
        <w:tc>
          <w:tcPr>
            <w:tcW w:w="8680" w:type="dxa"/>
            <w:tcBorders>
              <w:top w:val="nil"/>
              <w:left w:val="nil"/>
              <w:bottom w:val="single" w:sz="4" w:space="0" w:color="auto"/>
              <w:right w:val="single" w:sz="4" w:space="0" w:color="auto"/>
            </w:tcBorders>
            <w:shd w:val="clear" w:color="auto" w:fill="auto"/>
            <w:noWrap/>
            <w:vAlign w:val="bottom"/>
            <w:hideMark/>
          </w:tcPr>
          <w:p w14:paraId="710FE68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Naphthalene-1,8-diamine]</w:t>
            </w:r>
          </w:p>
        </w:tc>
      </w:tr>
      <w:tr w:rsidR="004E1503" w:rsidRPr="004E1503" w14:paraId="30B09AF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DD614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678</w:t>
            </w:r>
          </w:p>
        </w:tc>
        <w:tc>
          <w:tcPr>
            <w:tcW w:w="8680" w:type="dxa"/>
            <w:tcBorders>
              <w:top w:val="nil"/>
              <w:left w:val="nil"/>
              <w:bottom w:val="single" w:sz="4" w:space="0" w:color="auto"/>
              <w:right w:val="single" w:sz="4" w:space="0" w:color="auto"/>
            </w:tcBorders>
            <w:shd w:val="clear" w:color="auto" w:fill="auto"/>
            <w:noWrap/>
            <w:vAlign w:val="bottom"/>
            <w:hideMark/>
          </w:tcPr>
          <w:p w14:paraId="0EE98C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EEB0B3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23691B6"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679</w:t>
            </w:r>
          </w:p>
        </w:tc>
        <w:tc>
          <w:tcPr>
            <w:tcW w:w="8680" w:type="dxa"/>
            <w:tcBorders>
              <w:top w:val="nil"/>
              <w:left w:val="nil"/>
              <w:bottom w:val="single" w:sz="4" w:space="0" w:color="auto"/>
              <w:right w:val="single" w:sz="4" w:space="0" w:color="auto"/>
            </w:tcBorders>
            <w:shd w:val="clear" w:color="auto" w:fill="auto"/>
            <w:noWrap/>
            <w:vAlign w:val="bottom"/>
            <w:hideMark/>
          </w:tcPr>
          <w:p w14:paraId="0280B6A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0F638D9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A1A2DD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680</w:t>
            </w:r>
          </w:p>
        </w:tc>
        <w:tc>
          <w:tcPr>
            <w:tcW w:w="8680" w:type="dxa"/>
            <w:tcBorders>
              <w:top w:val="nil"/>
              <w:left w:val="nil"/>
              <w:bottom w:val="single" w:sz="4" w:space="0" w:color="auto"/>
              <w:right w:val="single" w:sz="4" w:space="0" w:color="auto"/>
            </w:tcBorders>
            <w:shd w:val="clear" w:color="auto" w:fill="auto"/>
            <w:noWrap/>
            <w:vAlign w:val="bottom"/>
            <w:hideMark/>
          </w:tcPr>
          <w:p w14:paraId="195C924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11DEFD2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3BF31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681</w:t>
            </w:r>
          </w:p>
        </w:tc>
        <w:tc>
          <w:tcPr>
            <w:tcW w:w="8680" w:type="dxa"/>
            <w:tcBorders>
              <w:top w:val="nil"/>
              <w:left w:val="nil"/>
              <w:bottom w:val="single" w:sz="4" w:space="0" w:color="auto"/>
              <w:right w:val="single" w:sz="4" w:space="0" w:color="auto"/>
            </w:tcBorders>
            <w:shd w:val="clear" w:color="auto" w:fill="auto"/>
            <w:noWrap/>
            <w:vAlign w:val="bottom"/>
            <w:hideMark/>
          </w:tcPr>
          <w:p w14:paraId="0BE957E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Silver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088523A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2A1D99E"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682</w:t>
            </w:r>
          </w:p>
        </w:tc>
        <w:tc>
          <w:tcPr>
            <w:tcW w:w="8680" w:type="dxa"/>
            <w:tcBorders>
              <w:top w:val="nil"/>
              <w:left w:val="nil"/>
              <w:bottom w:val="single" w:sz="4" w:space="0" w:color="auto"/>
              <w:right w:val="single" w:sz="4" w:space="0" w:color="auto"/>
            </w:tcBorders>
            <w:shd w:val="clear" w:color="auto" w:fill="auto"/>
            <w:noWrap/>
            <w:vAlign w:val="bottom"/>
            <w:hideMark/>
          </w:tcPr>
          <w:p w14:paraId="06265B3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Silver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1616607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B5374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683</w:t>
            </w:r>
          </w:p>
        </w:tc>
        <w:tc>
          <w:tcPr>
            <w:tcW w:w="8680" w:type="dxa"/>
            <w:tcBorders>
              <w:top w:val="nil"/>
              <w:left w:val="nil"/>
              <w:bottom w:val="single" w:sz="4" w:space="0" w:color="auto"/>
              <w:right w:val="single" w:sz="4" w:space="0" w:color="auto"/>
            </w:tcBorders>
            <w:shd w:val="clear" w:color="auto" w:fill="auto"/>
            <w:noWrap/>
            <w:vAlign w:val="bottom"/>
            <w:hideMark/>
          </w:tcPr>
          <w:p w14:paraId="21174DF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00C9BCF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3803C8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684</w:t>
            </w:r>
          </w:p>
        </w:tc>
        <w:tc>
          <w:tcPr>
            <w:tcW w:w="8680" w:type="dxa"/>
            <w:tcBorders>
              <w:top w:val="nil"/>
              <w:left w:val="nil"/>
              <w:bottom w:val="single" w:sz="4" w:space="0" w:color="auto"/>
              <w:right w:val="single" w:sz="4" w:space="0" w:color="auto"/>
            </w:tcBorders>
            <w:shd w:val="clear" w:color="auto" w:fill="auto"/>
            <w:noWrap/>
            <w:vAlign w:val="bottom"/>
            <w:hideMark/>
          </w:tcPr>
          <w:p w14:paraId="199EEB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4,4'-Methylenedianiline]</w:t>
            </w:r>
          </w:p>
        </w:tc>
      </w:tr>
      <w:tr w:rsidR="004E1503" w:rsidRPr="004E1503" w14:paraId="7FCC04B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6633C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685</w:t>
            </w:r>
          </w:p>
        </w:tc>
        <w:tc>
          <w:tcPr>
            <w:tcW w:w="8680" w:type="dxa"/>
            <w:tcBorders>
              <w:top w:val="nil"/>
              <w:left w:val="nil"/>
              <w:bottom w:val="single" w:sz="4" w:space="0" w:color="auto"/>
              <w:right w:val="single" w:sz="4" w:space="0" w:color="auto"/>
            </w:tcBorders>
            <w:shd w:val="clear" w:color="auto" w:fill="auto"/>
            <w:noWrap/>
            <w:vAlign w:val="bottom"/>
            <w:hideMark/>
          </w:tcPr>
          <w:p w14:paraId="380A578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spellStart"/>
            <w:r w:rsidRPr="004E1503">
              <w:rPr>
                <w:rFonts w:eastAsia="Times New Roman" w:cstheme="minorHAnsi"/>
                <w:color w:val="000000"/>
                <w:sz w:val="20"/>
                <w:szCs w:val="20"/>
                <w:lang w:eastAsia="en-GB"/>
              </w:rPr>
              <w:t>diethanamine</w:t>
            </w:r>
            <w:proofErr w:type="spellEnd"/>
            <w:r w:rsidRPr="004E1503">
              <w:rPr>
                <w:rFonts w:eastAsia="Times New Roman" w:cstheme="minorHAnsi"/>
                <w:color w:val="000000"/>
                <w:sz w:val="20"/>
                <w:szCs w:val="20"/>
                <w:lang w:eastAsia="en-GB"/>
              </w:rPr>
              <w:t>]</w:t>
            </w:r>
          </w:p>
        </w:tc>
      </w:tr>
      <w:tr w:rsidR="004E1503" w:rsidRPr="004E1503" w14:paraId="61056BA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0DEEA2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686</w:t>
            </w:r>
          </w:p>
        </w:tc>
        <w:tc>
          <w:tcPr>
            <w:tcW w:w="8680" w:type="dxa"/>
            <w:tcBorders>
              <w:top w:val="nil"/>
              <w:left w:val="nil"/>
              <w:bottom w:val="single" w:sz="4" w:space="0" w:color="auto"/>
              <w:right w:val="single" w:sz="4" w:space="0" w:color="auto"/>
            </w:tcBorders>
            <w:shd w:val="clear" w:color="auto" w:fill="auto"/>
            <w:noWrap/>
            <w:vAlign w:val="bottom"/>
            <w:hideMark/>
          </w:tcPr>
          <w:p w14:paraId="12C9C13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2,2'-(Ethane-1,2-diylbis(oxy</w:t>
            </w:r>
            <w:proofErr w:type="gramStart"/>
            <w:r w:rsidRPr="004E1503">
              <w:rPr>
                <w:rFonts w:eastAsia="Times New Roman" w:cstheme="minorHAnsi"/>
                <w:color w:val="000000"/>
                <w:sz w:val="20"/>
                <w:szCs w:val="20"/>
                <w:lang w:eastAsia="en-GB"/>
              </w:rPr>
              <w:t>))</w:t>
            </w:r>
            <w:proofErr w:type="spellStart"/>
            <w:r w:rsidRPr="004E1503">
              <w:rPr>
                <w:rFonts w:eastAsia="Times New Roman" w:cstheme="minorHAnsi"/>
                <w:color w:val="000000"/>
                <w:sz w:val="20"/>
                <w:szCs w:val="20"/>
                <w:lang w:eastAsia="en-GB"/>
              </w:rPr>
              <w:t>diethanamine</w:t>
            </w:r>
            <w:proofErr w:type="spellEnd"/>
            <w:proofErr w:type="gramEnd"/>
            <w:r w:rsidRPr="004E1503">
              <w:rPr>
                <w:rFonts w:eastAsia="Times New Roman" w:cstheme="minorHAnsi"/>
                <w:color w:val="000000"/>
                <w:sz w:val="20"/>
                <w:szCs w:val="20"/>
                <w:lang w:eastAsia="en-GB"/>
              </w:rPr>
              <w:t>]</w:t>
            </w:r>
          </w:p>
        </w:tc>
      </w:tr>
      <w:tr w:rsidR="004E1503" w:rsidRPr="004E1503" w14:paraId="5E41234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FF293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687</w:t>
            </w:r>
          </w:p>
        </w:tc>
        <w:tc>
          <w:tcPr>
            <w:tcW w:w="8680" w:type="dxa"/>
            <w:tcBorders>
              <w:top w:val="nil"/>
              <w:left w:val="nil"/>
              <w:bottom w:val="single" w:sz="4" w:space="0" w:color="auto"/>
              <w:right w:val="single" w:sz="4" w:space="0" w:color="auto"/>
            </w:tcBorders>
            <w:shd w:val="clear" w:color="auto" w:fill="auto"/>
            <w:noWrap/>
            <w:vAlign w:val="bottom"/>
            <w:hideMark/>
          </w:tcPr>
          <w:p w14:paraId="02DC7355"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1441EA56"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3F31265"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lastRenderedPageBreak/>
              <w:t>688</w:t>
            </w:r>
          </w:p>
        </w:tc>
        <w:tc>
          <w:tcPr>
            <w:tcW w:w="8680" w:type="dxa"/>
            <w:tcBorders>
              <w:top w:val="nil"/>
              <w:left w:val="nil"/>
              <w:bottom w:val="single" w:sz="4" w:space="0" w:color="auto"/>
              <w:right w:val="single" w:sz="4" w:space="0" w:color="auto"/>
            </w:tcBorders>
            <w:shd w:val="clear" w:color="auto" w:fill="auto"/>
            <w:noWrap/>
            <w:vAlign w:val="bottom"/>
            <w:hideMark/>
          </w:tcPr>
          <w:p w14:paraId="1F156EA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4,4'-Oxydianiline]</w:t>
            </w:r>
          </w:p>
        </w:tc>
      </w:tr>
      <w:tr w:rsidR="004E1503" w:rsidRPr="004E1503" w14:paraId="3C9B7D05"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FC7A28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689</w:t>
            </w:r>
          </w:p>
        </w:tc>
        <w:tc>
          <w:tcPr>
            <w:tcW w:w="8680" w:type="dxa"/>
            <w:tcBorders>
              <w:top w:val="nil"/>
              <w:left w:val="nil"/>
              <w:bottom w:val="single" w:sz="4" w:space="0" w:color="auto"/>
              <w:right w:val="single" w:sz="4" w:space="0" w:color="auto"/>
            </w:tcBorders>
            <w:shd w:val="clear" w:color="auto" w:fill="auto"/>
            <w:noWrap/>
            <w:vAlign w:val="bottom"/>
            <w:hideMark/>
          </w:tcPr>
          <w:p w14:paraId="68B32B9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0EAFB41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1801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690</w:t>
            </w:r>
          </w:p>
        </w:tc>
        <w:tc>
          <w:tcPr>
            <w:tcW w:w="8680" w:type="dxa"/>
            <w:tcBorders>
              <w:top w:val="nil"/>
              <w:left w:val="nil"/>
              <w:bottom w:val="single" w:sz="4" w:space="0" w:color="auto"/>
              <w:right w:val="single" w:sz="4" w:space="0" w:color="auto"/>
            </w:tcBorders>
            <w:shd w:val="clear" w:color="auto" w:fill="auto"/>
            <w:noWrap/>
            <w:vAlign w:val="bottom"/>
            <w:hideMark/>
          </w:tcPr>
          <w:p w14:paraId="18083A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4AEEA7A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59CC67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691</w:t>
            </w:r>
          </w:p>
        </w:tc>
        <w:tc>
          <w:tcPr>
            <w:tcW w:w="8680" w:type="dxa"/>
            <w:tcBorders>
              <w:top w:val="nil"/>
              <w:left w:val="nil"/>
              <w:bottom w:val="single" w:sz="4" w:space="0" w:color="auto"/>
              <w:right w:val="single" w:sz="4" w:space="0" w:color="auto"/>
            </w:tcBorders>
            <w:shd w:val="clear" w:color="auto" w:fill="auto"/>
            <w:noWrap/>
            <w:vAlign w:val="bottom"/>
            <w:hideMark/>
          </w:tcPr>
          <w:p w14:paraId="6A75F96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Naphthalene-1,8-diamine]</w:t>
            </w:r>
          </w:p>
        </w:tc>
      </w:tr>
      <w:tr w:rsidR="004E1503" w:rsidRPr="004E1503" w14:paraId="136F6A8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A2C8CC"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692</w:t>
            </w:r>
          </w:p>
        </w:tc>
        <w:tc>
          <w:tcPr>
            <w:tcW w:w="8680" w:type="dxa"/>
            <w:tcBorders>
              <w:top w:val="nil"/>
              <w:left w:val="nil"/>
              <w:bottom w:val="single" w:sz="4" w:space="0" w:color="auto"/>
              <w:right w:val="single" w:sz="4" w:space="0" w:color="auto"/>
            </w:tcBorders>
            <w:shd w:val="clear" w:color="auto" w:fill="auto"/>
            <w:noWrap/>
            <w:vAlign w:val="bottom"/>
            <w:hideMark/>
          </w:tcPr>
          <w:p w14:paraId="3FFE221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4,4'-(9H-AdamantaeFlurene-9,9</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3D685DD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3455CB0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693</w:t>
            </w:r>
          </w:p>
        </w:tc>
        <w:tc>
          <w:tcPr>
            <w:tcW w:w="8680" w:type="dxa"/>
            <w:tcBorders>
              <w:top w:val="nil"/>
              <w:left w:val="nil"/>
              <w:bottom w:val="single" w:sz="4" w:space="0" w:color="auto"/>
              <w:right w:val="single" w:sz="4" w:space="0" w:color="auto"/>
            </w:tcBorders>
            <w:shd w:val="clear" w:color="auto" w:fill="auto"/>
            <w:noWrap/>
            <w:vAlign w:val="bottom"/>
            <w:hideMark/>
          </w:tcPr>
          <w:p w14:paraId="5A59ADA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510277C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7E446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694</w:t>
            </w:r>
          </w:p>
        </w:tc>
        <w:tc>
          <w:tcPr>
            <w:tcW w:w="8680" w:type="dxa"/>
            <w:tcBorders>
              <w:top w:val="nil"/>
              <w:left w:val="nil"/>
              <w:bottom w:val="single" w:sz="4" w:space="0" w:color="auto"/>
              <w:right w:val="single" w:sz="4" w:space="0" w:color="auto"/>
            </w:tcBorders>
            <w:shd w:val="clear" w:color="auto" w:fill="auto"/>
            <w:noWrap/>
            <w:vAlign w:val="bottom"/>
            <w:hideMark/>
          </w:tcPr>
          <w:p w14:paraId="3B69482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m-</w:t>
            </w:r>
            <w:proofErr w:type="spellStart"/>
            <w:r w:rsidRPr="004E1503">
              <w:rPr>
                <w:rFonts w:eastAsia="Times New Roman" w:cstheme="minorHAnsi"/>
                <w:color w:val="000000"/>
                <w:sz w:val="20"/>
                <w:szCs w:val="20"/>
                <w:lang w:eastAsia="en-GB"/>
              </w:rPr>
              <w:t>Xylylenediamine</w:t>
            </w:r>
            <w:proofErr w:type="spellEnd"/>
            <w:r w:rsidRPr="004E1503">
              <w:rPr>
                <w:rFonts w:eastAsia="Times New Roman" w:cstheme="minorHAnsi"/>
                <w:color w:val="000000"/>
                <w:sz w:val="20"/>
                <w:szCs w:val="20"/>
                <w:lang w:eastAsia="en-GB"/>
              </w:rPr>
              <w:t>]</w:t>
            </w:r>
          </w:p>
        </w:tc>
      </w:tr>
      <w:tr w:rsidR="004E1503" w:rsidRPr="004E1503" w14:paraId="46F9D8A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6BB000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695</w:t>
            </w:r>
          </w:p>
        </w:tc>
        <w:tc>
          <w:tcPr>
            <w:tcW w:w="8680" w:type="dxa"/>
            <w:tcBorders>
              <w:top w:val="nil"/>
              <w:left w:val="nil"/>
              <w:bottom w:val="single" w:sz="4" w:space="0" w:color="auto"/>
              <w:right w:val="single" w:sz="4" w:space="0" w:color="auto"/>
            </w:tcBorders>
            <w:shd w:val="clear" w:color="auto" w:fill="auto"/>
            <w:noWrap/>
            <w:vAlign w:val="bottom"/>
            <w:hideMark/>
          </w:tcPr>
          <w:p w14:paraId="2EFD502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2,2'-(Ethane-1,2-diyl)</w:t>
            </w:r>
            <w:proofErr w:type="spellStart"/>
            <w:r w:rsidRPr="004E1503">
              <w:rPr>
                <w:rFonts w:eastAsia="Times New Roman" w:cstheme="minorHAnsi"/>
                <w:color w:val="000000"/>
                <w:sz w:val="20"/>
                <w:szCs w:val="20"/>
                <w:lang w:eastAsia="en-GB"/>
              </w:rPr>
              <w:t>dianiline</w:t>
            </w:r>
            <w:proofErr w:type="spellEnd"/>
            <w:r w:rsidRPr="004E1503">
              <w:rPr>
                <w:rFonts w:eastAsia="Times New Roman" w:cstheme="minorHAnsi"/>
                <w:color w:val="000000"/>
                <w:sz w:val="20"/>
                <w:szCs w:val="20"/>
                <w:lang w:eastAsia="en-GB"/>
              </w:rPr>
              <w:t>]</w:t>
            </w:r>
          </w:p>
        </w:tc>
      </w:tr>
      <w:tr w:rsidR="004E1503" w:rsidRPr="004E1503" w14:paraId="79E1B7B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F9D7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696</w:t>
            </w:r>
          </w:p>
        </w:tc>
        <w:tc>
          <w:tcPr>
            <w:tcW w:w="8680" w:type="dxa"/>
            <w:tcBorders>
              <w:top w:val="nil"/>
              <w:left w:val="nil"/>
              <w:bottom w:val="single" w:sz="4" w:space="0" w:color="auto"/>
              <w:right w:val="single" w:sz="4" w:space="0" w:color="auto"/>
            </w:tcBorders>
            <w:shd w:val="clear" w:color="auto" w:fill="auto"/>
            <w:noWrap/>
            <w:vAlign w:val="bottom"/>
            <w:hideMark/>
          </w:tcPr>
          <w:p w14:paraId="00CAA9D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 2,2'-(Ethane-1,2-</w:t>
            </w:r>
            <w:proofErr w:type="gramStart"/>
            <w:r w:rsidRPr="004E1503">
              <w:rPr>
                <w:rFonts w:eastAsia="Times New Roman" w:cstheme="minorHAnsi"/>
                <w:color w:val="000000"/>
                <w:sz w:val="20"/>
                <w:szCs w:val="20"/>
                <w:lang w:eastAsia="en-GB"/>
              </w:rPr>
              <w:t>diyl)</w:t>
            </w:r>
            <w:proofErr w:type="spellStart"/>
            <w:r w:rsidRPr="004E1503">
              <w:rPr>
                <w:rFonts w:eastAsia="Times New Roman" w:cstheme="minorHAnsi"/>
                <w:color w:val="000000"/>
                <w:sz w:val="20"/>
                <w:szCs w:val="20"/>
                <w:lang w:eastAsia="en-GB"/>
              </w:rPr>
              <w:t>dianiline</w:t>
            </w:r>
            <w:proofErr w:type="spellEnd"/>
            <w:proofErr w:type="gramEnd"/>
            <w:r w:rsidRPr="004E1503">
              <w:rPr>
                <w:rFonts w:eastAsia="Times New Roman" w:cstheme="minorHAnsi"/>
                <w:color w:val="000000"/>
                <w:sz w:val="20"/>
                <w:szCs w:val="20"/>
                <w:lang w:eastAsia="en-GB"/>
              </w:rPr>
              <w:t>]</w:t>
            </w:r>
          </w:p>
        </w:tc>
      </w:tr>
      <w:tr w:rsidR="004E1503" w:rsidRPr="004E1503" w14:paraId="26F7C4F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3523DA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697</w:t>
            </w:r>
          </w:p>
        </w:tc>
        <w:tc>
          <w:tcPr>
            <w:tcW w:w="8680" w:type="dxa"/>
            <w:tcBorders>
              <w:top w:val="nil"/>
              <w:left w:val="nil"/>
              <w:bottom w:val="single" w:sz="4" w:space="0" w:color="auto"/>
              <w:right w:val="single" w:sz="4" w:space="0" w:color="auto"/>
            </w:tcBorders>
            <w:shd w:val="clear" w:color="auto" w:fill="auto"/>
            <w:noWrap/>
            <w:vAlign w:val="bottom"/>
            <w:hideMark/>
          </w:tcPr>
          <w:p w14:paraId="65130D7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Zinc tetrafluoroborate]</w:t>
            </w:r>
          </w:p>
        </w:tc>
      </w:tr>
      <w:tr w:rsidR="004E1503" w:rsidRPr="004E1503" w14:paraId="3D354A88"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4B85C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698</w:t>
            </w:r>
          </w:p>
        </w:tc>
        <w:tc>
          <w:tcPr>
            <w:tcW w:w="8680" w:type="dxa"/>
            <w:tcBorders>
              <w:top w:val="nil"/>
              <w:left w:val="nil"/>
              <w:bottom w:val="single" w:sz="4" w:space="0" w:color="auto"/>
              <w:right w:val="single" w:sz="4" w:space="0" w:color="auto"/>
            </w:tcBorders>
            <w:shd w:val="clear" w:color="auto" w:fill="auto"/>
            <w:noWrap/>
            <w:vAlign w:val="bottom"/>
            <w:hideMark/>
          </w:tcPr>
          <w:p w14:paraId="0E57110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Zinc tetrafluoroborate]</w:t>
            </w:r>
          </w:p>
        </w:tc>
      </w:tr>
      <w:tr w:rsidR="004E1503" w:rsidRPr="004E1503" w14:paraId="0C87C1C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079091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699</w:t>
            </w:r>
          </w:p>
        </w:tc>
        <w:tc>
          <w:tcPr>
            <w:tcW w:w="8680" w:type="dxa"/>
            <w:tcBorders>
              <w:top w:val="nil"/>
              <w:left w:val="nil"/>
              <w:bottom w:val="single" w:sz="4" w:space="0" w:color="auto"/>
              <w:right w:val="single" w:sz="4" w:space="0" w:color="auto"/>
            </w:tcBorders>
            <w:shd w:val="clear" w:color="auto" w:fill="auto"/>
            <w:noWrap/>
            <w:vAlign w:val="bottom"/>
            <w:hideMark/>
          </w:tcPr>
          <w:p w14:paraId="7E5E8E58"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Iron(II) tetrafluoroborate hexahydrate]</w:t>
            </w:r>
          </w:p>
        </w:tc>
      </w:tr>
      <w:tr w:rsidR="004E1503" w:rsidRPr="004E1503" w14:paraId="4B53FE7F"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4F20BF4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700</w:t>
            </w:r>
          </w:p>
        </w:tc>
        <w:tc>
          <w:tcPr>
            <w:tcW w:w="8680" w:type="dxa"/>
            <w:tcBorders>
              <w:top w:val="nil"/>
              <w:left w:val="nil"/>
              <w:bottom w:val="single" w:sz="4" w:space="0" w:color="auto"/>
              <w:right w:val="single" w:sz="4" w:space="0" w:color="auto"/>
            </w:tcBorders>
            <w:shd w:val="clear" w:color="auto" w:fill="auto"/>
            <w:noWrap/>
            <w:vAlign w:val="bottom"/>
            <w:hideMark/>
          </w:tcPr>
          <w:p w14:paraId="365739D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5D2CD98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05729D9"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701</w:t>
            </w:r>
          </w:p>
        </w:tc>
        <w:tc>
          <w:tcPr>
            <w:tcW w:w="8680" w:type="dxa"/>
            <w:tcBorders>
              <w:top w:val="nil"/>
              <w:left w:val="nil"/>
              <w:bottom w:val="single" w:sz="4" w:space="0" w:color="auto"/>
              <w:right w:val="single" w:sz="4" w:space="0" w:color="auto"/>
            </w:tcBorders>
            <w:shd w:val="clear" w:color="auto" w:fill="auto"/>
            <w:noWrap/>
            <w:vAlign w:val="bottom"/>
            <w:hideMark/>
          </w:tcPr>
          <w:p w14:paraId="5AED504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(R)-(+)-1,1'-Binaphthyl-2,2'-diamine,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1A9C6851"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CA1086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702</w:t>
            </w:r>
          </w:p>
        </w:tc>
        <w:tc>
          <w:tcPr>
            <w:tcW w:w="8680" w:type="dxa"/>
            <w:tcBorders>
              <w:top w:val="nil"/>
              <w:left w:val="nil"/>
              <w:bottom w:val="single" w:sz="4" w:space="0" w:color="auto"/>
              <w:right w:val="single" w:sz="4" w:space="0" w:color="auto"/>
            </w:tcBorders>
            <w:shd w:val="clear" w:color="auto" w:fill="auto"/>
            <w:noWrap/>
            <w:vAlign w:val="bottom"/>
            <w:hideMark/>
          </w:tcPr>
          <w:p w14:paraId="68CCF9EA"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26A709E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D5AAAE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703</w:t>
            </w:r>
          </w:p>
        </w:tc>
        <w:tc>
          <w:tcPr>
            <w:tcW w:w="8680" w:type="dxa"/>
            <w:tcBorders>
              <w:top w:val="nil"/>
              <w:left w:val="nil"/>
              <w:bottom w:val="single" w:sz="4" w:space="0" w:color="auto"/>
              <w:right w:val="single" w:sz="4" w:space="0" w:color="auto"/>
            </w:tcBorders>
            <w:shd w:val="clear" w:color="auto" w:fill="auto"/>
            <w:noWrap/>
            <w:vAlign w:val="bottom"/>
            <w:hideMark/>
          </w:tcPr>
          <w:p w14:paraId="1A5AC0E6"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Silver tetrafluoroborate]</w:t>
            </w:r>
          </w:p>
        </w:tc>
      </w:tr>
      <w:tr w:rsidR="004E1503" w:rsidRPr="004E1503" w14:paraId="6577265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133AE4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704</w:t>
            </w:r>
          </w:p>
        </w:tc>
        <w:tc>
          <w:tcPr>
            <w:tcW w:w="8680" w:type="dxa"/>
            <w:tcBorders>
              <w:top w:val="nil"/>
              <w:left w:val="nil"/>
              <w:bottom w:val="single" w:sz="4" w:space="0" w:color="auto"/>
              <w:right w:val="single" w:sz="4" w:space="0" w:color="auto"/>
            </w:tcBorders>
            <w:shd w:val="clear" w:color="auto" w:fill="auto"/>
            <w:noWrap/>
            <w:vAlign w:val="bottom"/>
            <w:hideMark/>
          </w:tcPr>
          <w:p w14:paraId="66B2691B"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Silver tetrafluoroborate]</w:t>
            </w:r>
          </w:p>
        </w:tc>
      </w:tr>
      <w:tr w:rsidR="004E1503" w:rsidRPr="004E1503" w14:paraId="24F00BD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707E42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705</w:t>
            </w:r>
          </w:p>
        </w:tc>
        <w:tc>
          <w:tcPr>
            <w:tcW w:w="8680" w:type="dxa"/>
            <w:tcBorders>
              <w:top w:val="nil"/>
              <w:left w:val="nil"/>
              <w:bottom w:val="single" w:sz="4" w:space="0" w:color="auto"/>
              <w:right w:val="single" w:sz="4" w:space="0" w:color="auto"/>
            </w:tcBorders>
            <w:shd w:val="clear" w:color="auto" w:fill="auto"/>
            <w:noWrap/>
            <w:vAlign w:val="bottom"/>
            <w:hideMark/>
          </w:tcPr>
          <w:p w14:paraId="74C782C1"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(R)-(+)-1,1'-Binaphthyl-2,2'-diamine, Silver tetrafluoroborate]</w:t>
            </w:r>
          </w:p>
        </w:tc>
      </w:tr>
      <w:tr w:rsidR="004E1503" w:rsidRPr="004E1503" w14:paraId="5DE27F6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80410E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706</w:t>
            </w:r>
          </w:p>
        </w:tc>
        <w:tc>
          <w:tcPr>
            <w:tcW w:w="8680" w:type="dxa"/>
            <w:tcBorders>
              <w:top w:val="nil"/>
              <w:left w:val="nil"/>
              <w:bottom w:val="single" w:sz="4" w:space="0" w:color="auto"/>
              <w:right w:val="single" w:sz="4" w:space="0" w:color="auto"/>
            </w:tcBorders>
            <w:shd w:val="clear" w:color="auto" w:fill="auto"/>
            <w:noWrap/>
            <w:vAlign w:val="bottom"/>
            <w:hideMark/>
          </w:tcPr>
          <w:p w14:paraId="3F092BC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(R)-(+)-1,1'-Binaphthyl-2,2'-diamine, Silver tetrafluoroborate]</w:t>
            </w:r>
          </w:p>
        </w:tc>
      </w:tr>
      <w:tr w:rsidR="004E1503" w:rsidRPr="004E1503" w14:paraId="33AD25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53DD4F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707</w:t>
            </w:r>
          </w:p>
        </w:tc>
        <w:tc>
          <w:tcPr>
            <w:tcW w:w="8680" w:type="dxa"/>
            <w:tcBorders>
              <w:top w:val="nil"/>
              <w:left w:val="nil"/>
              <w:bottom w:val="single" w:sz="4" w:space="0" w:color="auto"/>
              <w:right w:val="single" w:sz="4" w:space="0" w:color="auto"/>
            </w:tcBorders>
            <w:shd w:val="clear" w:color="auto" w:fill="auto"/>
            <w:noWrap/>
            <w:vAlign w:val="bottom"/>
            <w:hideMark/>
          </w:tcPr>
          <w:p w14:paraId="402056C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7800FA0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4825F82"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708</w:t>
            </w:r>
          </w:p>
        </w:tc>
        <w:tc>
          <w:tcPr>
            <w:tcW w:w="8680" w:type="dxa"/>
            <w:tcBorders>
              <w:top w:val="nil"/>
              <w:left w:val="nil"/>
              <w:bottom w:val="single" w:sz="4" w:space="0" w:color="auto"/>
              <w:right w:val="single" w:sz="4" w:space="0" w:color="auto"/>
            </w:tcBorders>
            <w:shd w:val="clear" w:color="auto" w:fill="auto"/>
            <w:noWrap/>
            <w:vAlign w:val="bottom"/>
            <w:hideMark/>
          </w:tcPr>
          <w:p w14:paraId="6896B094"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(R)-(+)-1,1'-Binaphthyl-2,2'-diamine,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31F3EFDC"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5883C2D7"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709</w:t>
            </w:r>
          </w:p>
        </w:tc>
        <w:tc>
          <w:tcPr>
            <w:tcW w:w="8680" w:type="dxa"/>
            <w:tcBorders>
              <w:top w:val="nil"/>
              <w:left w:val="nil"/>
              <w:bottom w:val="single" w:sz="4" w:space="0" w:color="auto"/>
              <w:right w:val="single" w:sz="4" w:space="0" w:color="auto"/>
            </w:tcBorders>
            <w:shd w:val="clear" w:color="auto" w:fill="auto"/>
            <w:noWrap/>
            <w:vAlign w:val="bottom"/>
            <w:hideMark/>
          </w:tcPr>
          <w:p w14:paraId="51D6A13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Zinc tetrafluoroborate]</w:t>
            </w:r>
          </w:p>
        </w:tc>
      </w:tr>
      <w:tr w:rsidR="004E1503" w:rsidRPr="004E1503" w14:paraId="4479DA10"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64590D4"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710</w:t>
            </w:r>
          </w:p>
        </w:tc>
        <w:tc>
          <w:tcPr>
            <w:tcW w:w="8680" w:type="dxa"/>
            <w:tcBorders>
              <w:top w:val="nil"/>
              <w:left w:val="nil"/>
              <w:bottom w:val="single" w:sz="4" w:space="0" w:color="auto"/>
              <w:right w:val="single" w:sz="4" w:space="0" w:color="auto"/>
            </w:tcBorders>
            <w:shd w:val="clear" w:color="auto" w:fill="auto"/>
            <w:noWrap/>
            <w:vAlign w:val="bottom"/>
            <w:hideMark/>
          </w:tcPr>
          <w:p w14:paraId="65D200E9"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Zinc tetrafluoroborate]</w:t>
            </w:r>
          </w:p>
        </w:tc>
      </w:tr>
      <w:tr w:rsidR="004E1503" w:rsidRPr="004E1503" w14:paraId="461D2C6B"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1AF757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711</w:t>
            </w:r>
          </w:p>
        </w:tc>
        <w:tc>
          <w:tcPr>
            <w:tcW w:w="8680" w:type="dxa"/>
            <w:tcBorders>
              <w:top w:val="nil"/>
              <w:left w:val="nil"/>
              <w:bottom w:val="single" w:sz="4" w:space="0" w:color="auto"/>
              <w:right w:val="single" w:sz="4" w:space="0" w:color="auto"/>
            </w:tcBorders>
            <w:shd w:val="clear" w:color="auto" w:fill="auto"/>
            <w:noWrap/>
            <w:vAlign w:val="bottom"/>
            <w:hideMark/>
          </w:tcPr>
          <w:p w14:paraId="133A7EB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Iron(II) tetrafluoroborate hexahydrate]</w:t>
            </w:r>
          </w:p>
        </w:tc>
      </w:tr>
      <w:tr w:rsidR="004E1503" w:rsidRPr="004E1503" w14:paraId="272024D7"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83DE633"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712</w:t>
            </w:r>
          </w:p>
        </w:tc>
        <w:tc>
          <w:tcPr>
            <w:tcW w:w="8680" w:type="dxa"/>
            <w:tcBorders>
              <w:top w:val="nil"/>
              <w:left w:val="nil"/>
              <w:bottom w:val="single" w:sz="4" w:space="0" w:color="auto"/>
              <w:right w:val="single" w:sz="4" w:space="0" w:color="auto"/>
            </w:tcBorders>
            <w:shd w:val="clear" w:color="auto" w:fill="auto"/>
            <w:noWrap/>
            <w:vAlign w:val="bottom"/>
            <w:hideMark/>
          </w:tcPr>
          <w:p w14:paraId="29B530DC"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gramStart"/>
            <w:r w:rsidRPr="004E1503">
              <w:rPr>
                <w:rFonts w:eastAsia="Times New Roman" w:cstheme="minorHAnsi"/>
                <w:color w:val="000000"/>
                <w:sz w:val="20"/>
                <w:szCs w:val="20"/>
                <w:lang w:eastAsia="en-GB"/>
              </w:rPr>
              <w:t>Iron(</w:t>
            </w:r>
            <w:proofErr w:type="gramEnd"/>
            <w:r w:rsidRPr="004E1503">
              <w:rPr>
                <w:rFonts w:eastAsia="Times New Roman" w:cstheme="minorHAnsi"/>
                <w:color w:val="000000"/>
                <w:sz w:val="20"/>
                <w:szCs w:val="20"/>
                <w:lang w:eastAsia="en-GB"/>
              </w:rPr>
              <w:t>II) tetrafluoroborate hexahydrate]</w:t>
            </w:r>
          </w:p>
        </w:tc>
      </w:tr>
      <w:tr w:rsidR="004E1503" w:rsidRPr="004E1503" w14:paraId="2BD6EE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1732196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713</w:t>
            </w:r>
          </w:p>
        </w:tc>
        <w:tc>
          <w:tcPr>
            <w:tcW w:w="8680" w:type="dxa"/>
            <w:tcBorders>
              <w:top w:val="nil"/>
              <w:left w:val="nil"/>
              <w:bottom w:val="single" w:sz="4" w:space="0" w:color="auto"/>
              <w:right w:val="single" w:sz="4" w:space="0" w:color="auto"/>
            </w:tcBorders>
            <w:shd w:val="clear" w:color="auto" w:fill="auto"/>
            <w:noWrap/>
            <w:vAlign w:val="bottom"/>
            <w:hideMark/>
          </w:tcPr>
          <w:p w14:paraId="78067C2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Adamantane-1,3-diamine, </w:t>
            </w:r>
            <w:proofErr w:type="spell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8F9FC9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F7AB79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714</w:t>
            </w:r>
          </w:p>
        </w:tc>
        <w:tc>
          <w:tcPr>
            <w:tcW w:w="8680" w:type="dxa"/>
            <w:tcBorders>
              <w:top w:val="nil"/>
              <w:left w:val="nil"/>
              <w:bottom w:val="single" w:sz="4" w:space="0" w:color="auto"/>
              <w:right w:val="single" w:sz="4" w:space="0" w:color="auto"/>
            </w:tcBorders>
            <w:shd w:val="clear" w:color="auto" w:fill="auto"/>
            <w:noWrap/>
            <w:vAlign w:val="bottom"/>
            <w:hideMark/>
          </w:tcPr>
          <w:p w14:paraId="51E2E863"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spellStart"/>
            <w:proofErr w:type="gramStart"/>
            <w:r w:rsidRPr="004E1503">
              <w:rPr>
                <w:rFonts w:eastAsia="Times New Roman" w:cstheme="minorHAnsi"/>
                <w:color w:val="000000"/>
                <w:sz w:val="20"/>
                <w:szCs w:val="20"/>
                <w:lang w:eastAsia="en-GB"/>
              </w:rPr>
              <w:t>Yittrium</w:t>
            </w:r>
            <w:proofErr w:type="spellEnd"/>
            <w:r w:rsidRPr="004E1503">
              <w:rPr>
                <w:rFonts w:eastAsia="Times New Roman" w:cstheme="minorHAnsi"/>
                <w:color w:val="000000"/>
                <w:sz w:val="20"/>
                <w:szCs w:val="20"/>
                <w:lang w:eastAsia="en-GB"/>
              </w:rPr>
              <w:t>(</w:t>
            </w:r>
            <w:proofErr w:type="gramEnd"/>
            <w:r w:rsidRPr="004E1503">
              <w:rPr>
                <w:rFonts w:eastAsia="Times New Roman" w:cstheme="minorHAnsi"/>
                <w:color w:val="000000"/>
                <w:sz w:val="20"/>
                <w:szCs w:val="20"/>
                <w:lang w:eastAsia="en-GB"/>
              </w:rPr>
              <w:t xml:space="preserve">III) </w:t>
            </w:r>
            <w:proofErr w:type="spellStart"/>
            <w:r w:rsidRPr="004E1503">
              <w:rPr>
                <w:rFonts w:eastAsia="Times New Roman" w:cstheme="minorHAnsi"/>
                <w:color w:val="000000"/>
                <w:sz w:val="20"/>
                <w:szCs w:val="20"/>
                <w:lang w:eastAsia="en-GB"/>
              </w:rPr>
              <w:t>trifluoromethanesulfonate</w:t>
            </w:r>
            <w:proofErr w:type="spellEnd"/>
            <w:r w:rsidRPr="004E1503">
              <w:rPr>
                <w:rFonts w:eastAsia="Times New Roman" w:cstheme="minorHAnsi"/>
                <w:color w:val="000000"/>
                <w:sz w:val="20"/>
                <w:szCs w:val="20"/>
                <w:lang w:eastAsia="en-GB"/>
              </w:rPr>
              <w:t>]</w:t>
            </w:r>
          </w:p>
        </w:tc>
      </w:tr>
      <w:tr w:rsidR="004E1503" w:rsidRPr="004E1503" w14:paraId="06860FAE"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795C633A"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715</w:t>
            </w:r>
          </w:p>
        </w:tc>
        <w:tc>
          <w:tcPr>
            <w:tcW w:w="8680" w:type="dxa"/>
            <w:tcBorders>
              <w:top w:val="nil"/>
              <w:left w:val="nil"/>
              <w:bottom w:val="single" w:sz="4" w:space="0" w:color="auto"/>
              <w:right w:val="single" w:sz="4" w:space="0" w:color="auto"/>
            </w:tcBorders>
            <w:shd w:val="clear" w:color="auto" w:fill="auto"/>
            <w:noWrap/>
            <w:vAlign w:val="bottom"/>
            <w:hideMark/>
          </w:tcPr>
          <w:p w14:paraId="6857AC9E"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Silver tetrafluoroborate]</w:t>
            </w:r>
          </w:p>
        </w:tc>
      </w:tr>
      <w:tr w:rsidR="004E1503" w:rsidRPr="004E1503" w14:paraId="5415F573"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14375D"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716</w:t>
            </w:r>
          </w:p>
        </w:tc>
        <w:tc>
          <w:tcPr>
            <w:tcW w:w="8680" w:type="dxa"/>
            <w:tcBorders>
              <w:top w:val="nil"/>
              <w:left w:val="nil"/>
              <w:bottom w:val="single" w:sz="4" w:space="0" w:color="auto"/>
              <w:right w:val="single" w:sz="4" w:space="0" w:color="auto"/>
            </w:tcBorders>
            <w:shd w:val="clear" w:color="auto" w:fill="auto"/>
            <w:noWrap/>
            <w:vAlign w:val="bottom"/>
            <w:hideMark/>
          </w:tcPr>
          <w:p w14:paraId="029CCA9F"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Silver tetrafluoroborate]</w:t>
            </w:r>
          </w:p>
        </w:tc>
      </w:tr>
      <w:tr w:rsidR="004E1503" w:rsidRPr="004E1503" w14:paraId="4F22FB24"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97625C1"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717</w:t>
            </w:r>
          </w:p>
        </w:tc>
        <w:tc>
          <w:tcPr>
            <w:tcW w:w="8680" w:type="dxa"/>
            <w:tcBorders>
              <w:top w:val="nil"/>
              <w:left w:val="nil"/>
              <w:bottom w:val="single" w:sz="4" w:space="0" w:color="auto"/>
              <w:right w:val="single" w:sz="4" w:space="0" w:color="auto"/>
            </w:tcBorders>
            <w:shd w:val="clear" w:color="auto" w:fill="auto"/>
            <w:noWrap/>
            <w:vAlign w:val="bottom"/>
            <w:hideMark/>
          </w:tcPr>
          <w:p w14:paraId="749339F2"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-2-carbaldehyde, Adamantane-1,3-diamine, Silver tetrafluoroborate]</w:t>
            </w:r>
          </w:p>
        </w:tc>
      </w:tr>
      <w:tr w:rsidR="004E1503" w:rsidRPr="004E1503" w14:paraId="25CED272"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C09623B"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718</w:t>
            </w:r>
          </w:p>
        </w:tc>
        <w:tc>
          <w:tcPr>
            <w:tcW w:w="8680" w:type="dxa"/>
            <w:tcBorders>
              <w:top w:val="nil"/>
              <w:left w:val="nil"/>
              <w:bottom w:val="single" w:sz="4" w:space="0" w:color="auto"/>
              <w:right w:val="single" w:sz="4" w:space="0" w:color="auto"/>
            </w:tcBorders>
            <w:shd w:val="clear" w:color="auto" w:fill="auto"/>
            <w:noWrap/>
            <w:vAlign w:val="bottom"/>
            <w:hideMark/>
          </w:tcPr>
          <w:p w14:paraId="5F0A3637"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[[2,2'-Bipyridine]-6-carbaldehyde, Adamantane-1,3-diamine, Silver tetrafluoroborate]</w:t>
            </w:r>
          </w:p>
        </w:tc>
      </w:tr>
      <w:tr w:rsidR="004E1503" w:rsidRPr="004E1503" w14:paraId="31388629"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0A6C1990"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719</w:t>
            </w:r>
          </w:p>
        </w:tc>
        <w:tc>
          <w:tcPr>
            <w:tcW w:w="8680" w:type="dxa"/>
            <w:tcBorders>
              <w:top w:val="nil"/>
              <w:left w:val="nil"/>
              <w:bottom w:val="single" w:sz="4" w:space="0" w:color="auto"/>
              <w:right w:val="single" w:sz="4" w:space="0" w:color="auto"/>
            </w:tcBorders>
            <w:shd w:val="clear" w:color="auto" w:fill="auto"/>
            <w:noWrap/>
            <w:vAlign w:val="bottom"/>
            <w:hideMark/>
          </w:tcPr>
          <w:p w14:paraId="701D5AFD" w14:textId="77777777" w:rsidR="004E1503" w:rsidRPr="004E1503" w:rsidRDefault="004E1503" w:rsidP="004E1503">
            <w:pPr>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[[1,</w:t>
            </w:r>
            <w:proofErr w:type="gramStart"/>
            <w:r w:rsidRPr="004E1503">
              <w:rPr>
                <w:rFonts w:eastAsia="Times New Roman" w:cstheme="minorHAnsi"/>
                <w:color w:val="000000"/>
                <w:sz w:val="20"/>
                <w:szCs w:val="20"/>
                <w:lang w:eastAsia="en-GB"/>
              </w:rPr>
              <w:t>8]Naphthyridine</w:t>
            </w:r>
            <w:proofErr w:type="gramEnd"/>
            <w:r w:rsidRPr="004E1503">
              <w:rPr>
                <w:rFonts w:eastAsia="Times New Roman" w:cstheme="minorHAnsi"/>
                <w:color w:val="000000"/>
                <w:sz w:val="20"/>
                <w:szCs w:val="20"/>
                <w:lang w:eastAsia="en-GB"/>
              </w:rPr>
              <w:t xml:space="preserve">-2-carbaldehyde,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r w:rsidR="004E1503" w:rsidRPr="004E1503" w14:paraId="245AF88A" w14:textId="77777777" w:rsidTr="004E1503">
        <w:trPr>
          <w:trHeight w:val="288"/>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607F9C3F" w14:textId="77777777" w:rsidR="004E1503" w:rsidRPr="004E1503" w:rsidRDefault="004E1503" w:rsidP="004E1503">
            <w:pPr>
              <w:spacing w:after="0" w:line="240" w:lineRule="auto"/>
              <w:jc w:val="right"/>
              <w:rPr>
                <w:rFonts w:eastAsia="Times New Roman" w:cstheme="minorHAnsi"/>
                <w:color w:val="000000"/>
                <w:sz w:val="20"/>
                <w:szCs w:val="20"/>
                <w:lang w:eastAsia="en-GB"/>
              </w:rPr>
            </w:pPr>
            <w:r w:rsidRPr="004E1503">
              <w:rPr>
                <w:rFonts w:eastAsia="Times New Roman" w:cstheme="minorHAnsi"/>
                <w:color w:val="000000"/>
                <w:sz w:val="20"/>
                <w:szCs w:val="20"/>
                <w:lang w:eastAsia="en-GB"/>
              </w:rPr>
              <w:t>720</w:t>
            </w:r>
          </w:p>
        </w:tc>
        <w:tc>
          <w:tcPr>
            <w:tcW w:w="8680" w:type="dxa"/>
            <w:tcBorders>
              <w:top w:val="nil"/>
              <w:left w:val="nil"/>
              <w:bottom w:val="single" w:sz="4" w:space="0" w:color="auto"/>
              <w:right w:val="single" w:sz="4" w:space="0" w:color="auto"/>
            </w:tcBorders>
            <w:shd w:val="clear" w:color="auto" w:fill="auto"/>
            <w:noWrap/>
            <w:vAlign w:val="bottom"/>
            <w:hideMark/>
          </w:tcPr>
          <w:p w14:paraId="1A9A166C" w14:textId="77777777" w:rsidR="004E1503" w:rsidRPr="004E1503" w:rsidRDefault="004E1503" w:rsidP="004E1503">
            <w:pPr>
              <w:keepNext/>
              <w:spacing w:after="0" w:line="240" w:lineRule="auto"/>
              <w:rPr>
                <w:rFonts w:eastAsia="Times New Roman" w:cstheme="minorHAnsi"/>
                <w:color w:val="000000"/>
                <w:sz w:val="20"/>
                <w:szCs w:val="20"/>
                <w:lang w:eastAsia="en-GB"/>
              </w:rPr>
            </w:pPr>
            <w:r w:rsidRPr="004E1503">
              <w:rPr>
                <w:rFonts w:eastAsia="Times New Roman" w:cstheme="minorHAnsi"/>
                <w:color w:val="000000"/>
                <w:sz w:val="20"/>
                <w:szCs w:val="20"/>
                <w:lang w:eastAsia="en-GB"/>
              </w:rPr>
              <w:t xml:space="preserve">[[2,2'-Bipyridine]-6-carbaldehyde, Adamantane-1,3-diamine, </w:t>
            </w:r>
            <w:proofErr w:type="spellStart"/>
            <w:r w:rsidRPr="004E1503">
              <w:rPr>
                <w:rFonts w:eastAsia="Times New Roman" w:cstheme="minorHAnsi"/>
                <w:color w:val="000000"/>
                <w:sz w:val="20"/>
                <w:szCs w:val="20"/>
                <w:lang w:eastAsia="en-GB"/>
              </w:rPr>
              <w:t>Tetrakis</w:t>
            </w:r>
            <w:proofErr w:type="spellEnd"/>
            <w:r w:rsidRPr="004E1503">
              <w:rPr>
                <w:rFonts w:eastAsia="Times New Roman" w:cstheme="minorHAnsi"/>
                <w:color w:val="000000"/>
                <w:sz w:val="20"/>
                <w:szCs w:val="20"/>
                <w:lang w:eastAsia="en-GB"/>
              </w:rPr>
              <w:t>(acetonitrile)copper(I) tetrafluoroborate]</w:t>
            </w:r>
          </w:p>
        </w:tc>
      </w:tr>
    </w:tbl>
    <w:p w14:paraId="6777080A" w14:textId="4817CCBD" w:rsidR="004E1503" w:rsidRPr="004E1503" w:rsidRDefault="004E1503" w:rsidP="004E1503">
      <w:pPr>
        <w:pStyle w:val="Caption"/>
      </w:pPr>
      <w:bookmarkStart w:id="603" w:name="_Ref169763369"/>
      <w:r>
        <w:t xml:space="preserve">S </w:t>
      </w:r>
      <w:fldSimple w:instr=" SEQ S \* ARABIC ">
        <w:r w:rsidR="00141EA0">
          <w:rPr>
            <w:noProof/>
          </w:rPr>
          <w:t>3</w:t>
        </w:r>
      </w:fldSimple>
      <w:bookmarkEnd w:id="603"/>
      <w:r>
        <w:t xml:space="preserve">: A table of </w:t>
      </w:r>
      <w:r w:rsidR="00166E1B">
        <w:t>reagent combinations used in the workflow. Reactions numbers are also indicated.</w:t>
      </w:r>
    </w:p>
    <w:sectPr w:rsidR="004E1503" w:rsidRPr="004E1503" w:rsidSect="009108DC">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yme, Jean-François" w:date="2024-06-23T14:24:00Z" w:initials="JA">
    <w:p w14:paraId="59D56329" w14:textId="77777777" w:rsidR="004A77F3" w:rsidRDefault="004A77F3" w:rsidP="00A7259E">
      <w:pPr>
        <w:pStyle w:val="CommentText"/>
      </w:pPr>
      <w:r>
        <w:rPr>
          <w:rStyle w:val="CommentReference"/>
        </w:rPr>
        <w:annotationRef/>
      </w:r>
      <w:r>
        <w:t>Need a ref here</w:t>
      </w:r>
    </w:p>
  </w:comment>
  <w:comment w:id="13" w:author="Ayme, Jean-François" w:date="2024-06-23T14:28:00Z" w:initials="JA">
    <w:p w14:paraId="26211EB7" w14:textId="77777777" w:rsidR="004A77F3" w:rsidRDefault="004A77F3" w:rsidP="00A7259E">
      <w:pPr>
        <w:pStyle w:val="CommentText"/>
      </w:pPr>
      <w:r>
        <w:rPr>
          <w:rStyle w:val="CommentReference"/>
        </w:rPr>
        <w:annotationRef/>
      </w:r>
      <w:r>
        <w:t>I would keep this section more general. You are not doing material science here so it is a bit miss leading to use it as example</w:t>
      </w:r>
    </w:p>
  </w:comment>
  <w:comment w:id="34" w:author="Ayme, Jean-François" w:date="2024-06-23T14:37:00Z" w:initials="AJF">
    <w:p w14:paraId="5BCD1CC4" w14:textId="77777777" w:rsidR="004A77F3" w:rsidRDefault="004A77F3" w:rsidP="007058DC">
      <w:pPr>
        <w:pStyle w:val="CommentText"/>
      </w:pPr>
      <w:r>
        <w:rPr>
          <w:rStyle w:val="CommentReference"/>
        </w:rPr>
        <w:annotationRef/>
      </w:r>
      <w:r>
        <w:t>I would add a more general sentence about the overarching aim of the work something along the lines of :</w:t>
      </w:r>
      <w:r>
        <w:br/>
      </w:r>
      <w:r>
        <w:br/>
      </w:r>
      <w:r>
        <w:rPr>
          <w:color w:val="000000"/>
        </w:rPr>
        <w:t xml:space="preserve">Can we discover novel metal-organic architectures and understand </w:t>
      </w:r>
      <w:r>
        <w:t xml:space="preserve">their formation rational </w:t>
      </w:r>
      <w:r>
        <w:rPr>
          <w:color w:val="000000"/>
        </w:rPr>
        <w:t>by leveraging machine learning and high-throughput screening to reveal untapped regions of a chemical space, thus departing from conventional analogue-based approaches?</w:t>
      </w:r>
      <w:r>
        <w:rPr>
          <w:color w:val="000000"/>
        </w:rPr>
        <w:br/>
      </w:r>
      <w:r>
        <w:rPr>
          <w:color w:val="000000"/>
        </w:rPr>
        <w:br/>
        <w:t>other big concepts explored:</w:t>
      </w:r>
      <w:r>
        <w:rPr>
          <w:color w:val="000000"/>
        </w:rPr>
        <w:br/>
        <w:t xml:space="preserve">To what extent can machine learning and high-throughput screening truly </w:t>
      </w:r>
      <w:r>
        <w:rPr>
          <w:color w:val="343541"/>
        </w:rPr>
        <w:t xml:space="preserve">impact discovery in “non-cherry-picked” scenarios? </w:t>
      </w:r>
    </w:p>
    <w:p w14:paraId="66D56EA2" w14:textId="77777777" w:rsidR="004A77F3" w:rsidRDefault="004A77F3" w:rsidP="007058DC">
      <w:pPr>
        <w:pStyle w:val="CommentText"/>
      </w:pPr>
    </w:p>
    <w:p w14:paraId="2502181E" w14:textId="77777777" w:rsidR="004A77F3" w:rsidRDefault="004A77F3" w:rsidP="007058DC">
      <w:pPr>
        <w:pStyle w:val="CommentText"/>
      </w:pPr>
      <w:r>
        <w:rPr>
          <w:color w:val="343541"/>
        </w:rPr>
        <w:t xml:space="preserve">What are the limitations in the deployment of machine learning when you have limited data (i.e., </w:t>
      </w:r>
      <w:r>
        <w:rPr>
          <w:color w:val="374151"/>
        </w:rPr>
        <w:t>what can be reasonably obtained through high-throughput screening within practical time and cost constraints?</w:t>
      </w:r>
      <w:r>
        <w:rPr>
          <w:color w:val="343541"/>
        </w:rPr>
        <w:t>)</w:t>
      </w:r>
    </w:p>
    <w:p w14:paraId="5C63F384" w14:textId="77777777" w:rsidR="004A77F3" w:rsidRDefault="004A77F3" w:rsidP="007058DC">
      <w:pPr>
        <w:pStyle w:val="CommentText"/>
      </w:pPr>
    </w:p>
    <w:p w14:paraId="658DAD98" w14:textId="77777777" w:rsidR="004A77F3" w:rsidRDefault="004A77F3" w:rsidP="007058DC">
      <w:pPr>
        <w:pStyle w:val="CommentText"/>
      </w:pPr>
    </w:p>
  </w:comment>
  <w:comment w:id="36" w:author="Ayme, Jean-François" w:date="2024-06-23T14:40:00Z" w:initials="AJF">
    <w:p w14:paraId="219AD49D" w14:textId="77777777" w:rsidR="004A77F3" w:rsidRDefault="004A77F3" w:rsidP="007058DC">
      <w:pPr>
        <w:pStyle w:val="CommentText"/>
      </w:pPr>
      <w:r>
        <w:rPr>
          <w:rStyle w:val="CommentReference"/>
        </w:rPr>
        <w:annotationRef/>
      </w:r>
      <w:r>
        <w:t xml:space="preserve">No gospel please rephrase to make it your own </w:t>
      </w:r>
    </w:p>
  </w:comment>
  <w:comment w:id="81" w:author="Ayme, Jean-François" w:date="2024-06-23T14:50:00Z" w:initials="AJF">
    <w:p w14:paraId="14B1E505" w14:textId="77777777" w:rsidR="004A77F3" w:rsidRDefault="004A77F3" w:rsidP="007058DC">
      <w:pPr>
        <w:pStyle w:val="CommentText"/>
      </w:pPr>
      <w:r>
        <w:rPr>
          <w:rStyle w:val="CommentReference"/>
        </w:rPr>
        <w:annotationRef/>
      </w:r>
      <w:r>
        <w:t>Good but should be earlier in the text when introducing why you are doing this work</w:t>
      </w:r>
    </w:p>
  </w:comment>
  <w:comment w:id="119" w:author="Ayme, Jean-François" w:date="2024-06-23T15:03:00Z" w:initials="AJF">
    <w:p w14:paraId="3D80ABF1" w14:textId="77777777" w:rsidR="004A77F3" w:rsidRDefault="004A77F3" w:rsidP="0009327B">
      <w:pPr>
        <w:pStyle w:val="CommentText"/>
      </w:pPr>
      <w:r>
        <w:rPr>
          <w:rStyle w:val="CommentReference"/>
        </w:rPr>
        <w:annotationRef/>
      </w:r>
      <w:r>
        <w:t xml:space="preserve">This is just made up shit to give you an idea of what is missing in your argument, you cannot make a claim without exemplifying it </w:t>
      </w:r>
    </w:p>
  </w:comment>
  <w:comment w:id="85" w:author="Ayme, Jean-François" w:date="2024-06-23T14:59:00Z" w:initials="AJF">
    <w:p w14:paraId="5D745FCB" w14:textId="12627132" w:rsidR="004A77F3" w:rsidRDefault="004A77F3" w:rsidP="0009327B">
      <w:pPr>
        <w:pStyle w:val="CommentText"/>
      </w:pPr>
      <w:r>
        <w:rPr>
          <w:rStyle w:val="CommentReference"/>
        </w:rPr>
        <w:annotationRef/>
      </w:r>
      <w:r>
        <w:t>Writing style that I am providing is not polished by any mean I am just trying to put the right info in the right order so it is closer to what you would have in a paper. So far this version of the report is much better and clearer which allows me to do this rearrangement works on the story presented. Please improve the writing style and make it your own</w:t>
      </w:r>
    </w:p>
  </w:comment>
  <w:comment w:id="129" w:author="Ayme, Jean-François" w:date="2024-06-23T15:05:00Z" w:initials="AJF">
    <w:p w14:paraId="75130B24" w14:textId="77777777" w:rsidR="004A77F3" w:rsidRDefault="004A77F3" w:rsidP="00FA45A5">
      <w:pPr>
        <w:pStyle w:val="CommentText"/>
      </w:pPr>
      <w:r>
        <w:rPr>
          <w:rStyle w:val="CommentReference"/>
        </w:rPr>
        <w:annotationRef/>
      </w:r>
      <w:r>
        <w:t xml:space="preserve">Good stuff </w:t>
      </w:r>
      <w:proofErr w:type="gramStart"/>
      <w:r>
        <w:t>here !</w:t>
      </w:r>
      <w:proofErr w:type="gramEnd"/>
    </w:p>
  </w:comment>
  <w:comment w:id="131" w:author="Ayme, Jean-François" w:date="2024-06-23T15:09:00Z" w:initials="AJF">
    <w:p w14:paraId="6ECC9F70" w14:textId="77777777" w:rsidR="004A77F3" w:rsidRDefault="004A77F3" w:rsidP="00FA45A5">
      <w:pPr>
        <w:pStyle w:val="CommentText"/>
      </w:pPr>
      <w:r>
        <w:rPr>
          <w:rStyle w:val="CommentReference"/>
        </w:rPr>
        <w:annotationRef/>
      </w:r>
      <w:r>
        <w:t xml:space="preserve">You have created a great list of arguments in the two paragraphs above and then where your big powerful conclusion should be it is just a massive flop. You need to hammer home how </w:t>
      </w:r>
      <w:proofErr w:type="spellStart"/>
      <w:proofErr w:type="gramStart"/>
      <w:r>
        <w:t>your</w:t>
      </w:r>
      <w:proofErr w:type="spellEnd"/>
      <w:proofErr w:type="gramEnd"/>
      <w:r>
        <w:t xml:space="preserve"> are going to improve the discovery process by making it less reliant on </w:t>
      </w:r>
      <w:proofErr w:type="spellStart"/>
      <w:r>
        <w:t>serendepity</w:t>
      </w:r>
      <w:proofErr w:type="spellEnd"/>
      <w:r>
        <w:t xml:space="preserve"> and on the previous knowledge of the chemist. =&gt; create a ‘agnostic in silico oracle” that point you to the key </w:t>
      </w:r>
      <w:proofErr w:type="spellStart"/>
      <w:r>
        <w:t>experiement</w:t>
      </w:r>
      <w:proofErr w:type="spellEnd"/>
      <w:r>
        <w:t xml:space="preserve"> to perform with high </w:t>
      </w:r>
      <w:proofErr w:type="spellStart"/>
      <w:r>
        <w:t>likelyhood</w:t>
      </w:r>
      <w:proofErr w:type="spellEnd"/>
      <w:r>
        <w:t xml:space="preserve"> of novelty / success </w:t>
      </w:r>
    </w:p>
  </w:comment>
  <w:comment w:id="132" w:author="Ayme, Jean-François" w:date="2024-06-23T15:10:00Z" w:initials="AJF">
    <w:p w14:paraId="23FA58C1" w14:textId="77777777" w:rsidR="004A77F3" w:rsidRDefault="004A77F3" w:rsidP="00FA45A5">
      <w:pPr>
        <w:pStyle w:val="CommentText"/>
      </w:pPr>
      <w:r>
        <w:rPr>
          <w:rStyle w:val="CommentReference"/>
        </w:rPr>
        <w:annotationRef/>
      </w:r>
      <w:r>
        <w:t>The link between 1.1. and 1.2. is not smooth at the moment</w:t>
      </w:r>
    </w:p>
  </w:comment>
  <w:comment w:id="148" w:author="Ayme, Jean-François" w:date="2024-06-23T15:17:00Z" w:initials="AJF">
    <w:p w14:paraId="402BE807" w14:textId="77777777" w:rsidR="004A77F3" w:rsidRDefault="004A77F3" w:rsidP="0064492E">
      <w:pPr>
        <w:pStyle w:val="CommentText"/>
      </w:pPr>
      <w:r>
        <w:rPr>
          <w:rStyle w:val="CommentReference"/>
        </w:rPr>
        <w:annotationRef/>
      </w:r>
      <w:r>
        <w:t xml:space="preserve">I don’t agree at all with the original. We are not aiming at replacing the chemist, we are aiming at giving different tools to the chemist to expend his capabilities. Use the new version as a basis to expend </w:t>
      </w:r>
    </w:p>
  </w:comment>
  <w:comment w:id="156" w:author="Ayme, Jean-François" w:date="2024-06-23T15:30:00Z" w:initials="AJF">
    <w:p w14:paraId="277A656B" w14:textId="77777777" w:rsidR="004A77F3" w:rsidRDefault="004A77F3" w:rsidP="00B84739">
      <w:pPr>
        <w:pStyle w:val="CommentText"/>
      </w:pPr>
      <w:r>
        <w:rPr>
          <w:rStyle w:val="CommentReference"/>
        </w:rPr>
        <w:annotationRef/>
      </w:r>
      <w:r>
        <w:t xml:space="preserve">This section is really so much better than what you have before. It is how a scientific argument should be written, well done </w:t>
      </w:r>
    </w:p>
  </w:comment>
  <w:comment w:id="197" w:author="Ayme, Jean-François" w:date="2024-06-23T15:39:00Z" w:initials="AJF">
    <w:p w14:paraId="03641F9A" w14:textId="77777777" w:rsidR="004A77F3" w:rsidRDefault="004A77F3" w:rsidP="001A2BD0">
      <w:pPr>
        <w:pStyle w:val="CommentText"/>
      </w:pPr>
      <w:r>
        <w:rPr>
          <w:rStyle w:val="CommentReference"/>
        </w:rPr>
        <w:annotationRef/>
      </w:r>
      <w:r>
        <w:t xml:space="preserve">Should probably add something about importance of negative results in ML and why there is a point in testing the entire chemical space for us. Why the hell do you want to do 720 </w:t>
      </w:r>
      <w:proofErr w:type="spellStart"/>
      <w:r>
        <w:t>experiements</w:t>
      </w:r>
      <w:proofErr w:type="spellEnd"/>
      <w:r>
        <w:t xml:space="preserve"> </w:t>
      </w:r>
      <w:proofErr w:type="gramStart"/>
      <w:r>
        <w:t>for ?</w:t>
      </w:r>
      <w:proofErr w:type="gramEnd"/>
      <w:r>
        <w:t xml:space="preserve"> Why is </w:t>
      </w:r>
      <w:proofErr w:type="spellStart"/>
      <w:r>
        <w:t>is</w:t>
      </w:r>
      <w:proofErr w:type="spellEnd"/>
      <w:r>
        <w:t xml:space="preserve"> </w:t>
      </w:r>
      <w:proofErr w:type="gramStart"/>
      <w:r>
        <w:t>valuable ?</w:t>
      </w:r>
      <w:proofErr w:type="gramEnd"/>
      <w:r>
        <w:t xml:space="preserve"> are the questions you need to answer</w:t>
      </w:r>
    </w:p>
  </w:comment>
  <w:comment w:id="198" w:author="Ayme, Jean-François" w:date="2024-06-23T15:38:00Z" w:initials="AJF">
    <w:p w14:paraId="0C94354C" w14:textId="1BE53F49" w:rsidR="004A77F3" w:rsidRDefault="004A77F3" w:rsidP="001A2BD0">
      <w:pPr>
        <w:pStyle w:val="CommentText"/>
      </w:pPr>
      <w:r>
        <w:rPr>
          <w:rStyle w:val="CommentReference"/>
        </w:rPr>
        <w:annotationRef/>
      </w:r>
      <w:r>
        <w:t xml:space="preserve">Not sure this is right. What do you mean by more </w:t>
      </w:r>
      <w:proofErr w:type="gramStart"/>
      <w:r>
        <w:t>frequent ?</w:t>
      </w:r>
      <w:proofErr w:type="gramEnd"/>
      <w:r>
        <w:t xml:space="preserve"> </w:t>
      </w:r>
    </w:p>
  </w:comment>
  <w:comment w:id="199" w:author="Ayme, Jean-François" w:date="2024-06-23T15:46:00Z" w:initials="AJF">
    <w:p w14:paraId="5D8E04B2" w14:textId="77777777" w:rsidR="004A77F3" w:rsidRDefault="004A77F3" w:rsidP="001A2BD0">
      <w:pPr>
        <w:pStyle w:val="CommentText"/>
      </w:pPr>
      <w:r>
        <w:rPr>
          <w:rStyle w:val="CommentReference"/>
        </w:rPr>
        <w:annotationRef/>
      </w:r>
      <w:r>
        <w:t>Check this is true</w:t>
      </w:r>
    </w:p>
  </w:comment>
  <w:comment w:id="200" w:author="Ayme, Jean-François" w:date="2024-06-23T15:47:00Z" w:initials="AJF">
    <w:p w14:paraId="25EA7C01" w14:textId="77777777" w:rsidR="004A77F3" w:rsidRDefault="004A77F3" w:rsidP="001A2BD0">
      <w:pPr>
        <w:pStyle w:val="CommentText"/>
      </w:pPr>
      <w:r>
        <w:rPr>
          <w:rStyle w:val="CommentReference"/>
        </w:rPr>
        <w:annotationRef/>
      </w:r>
      <w:r>
        <w:t xml:space="preserve">Probably need to expend a bit and be sure you know what you are talking about you are loading the gun for the examiners here </w:t>
      </w:r>
    </w:p>
  </w:comment>
  <w:comment w:id="213" w:author="Ayme, Jean-François" w:date="2024-06-23T15:51:00Z" w:initials="AJF">
    <w:p w14:paraId="1FD5DB03" w14:textId="77777777" w:rsidR="004A77F3" w:rsidRDefault="004A77F3" w:rsidP="001A2BD0">
      <w:pPr>
        <w:pStyle w:val="CommentText"/>
      </w:pPr>
      <w:r>
        <w:rPr>
          <w:rStyle w:val="CommentReference"/>
        </w:rPr>
        <w:annotationRef/>
      </w:r>
      <w:r>
        <w:t xml:space="preserve">Disagree or I don’t understand, we human defined the search space in your project by selecting both the </w:t>
      </w:r>
      <w:proofErr w:type="spellStart"/>
      <w:r>
        <w:t>chmistry</w:t>
      </w:r>
      <w:proofErr w:type="spellEnd"/>
      <w:r>
        <w:t xml:space="preserve"> and the building blocks</w:t>
      </w:r>
    </w:p>
  </w:comment>
  <w:comment w:id="217" w:author="Ayme, Jean-François" w:date="2024-06-23T15:54:00Z" w:initials="AJF">
    <w:p w14:paraId="1144968A" w14:textId="77777777" w:rsidR="004A77F3" w:rsidRDefault="004A77F3" w:rsidP="0087354E">
      <w:pPr>
        <w:pStyle w:val="CommentText"/>
      </w:pPr>
      <w:r>
        <w:rPr>
          <w:rStyle w:val="CommentReference"/>
        </w:rPr>
        <w:annotationRef/>
      </w:r>
      <w:r>
        <w:t>Replace sieve by model in most of the text</w:t>
      </w:r>
    </w:p>
  </w:comment>
  <w:comment w:id="219" w:author="Ayme, Jean-François" w:date="2024-06-23T15:55:00Z" w:initials="AJF">
    <w:p w14:paraId="5DB0A233" w14:textId="77777777" w:rsidR="004A77F3" w:rsidRDefault="004A77F3" w:rsidP="0087354E">
      <w:pPr>
        <w:pStyle w:val="CommentText"/>
      </w:pPr>
      <w:r>
        <w:rPr>
          <w:rStyle w:val="CommentReference"/>
        </w:rPr>
        <w:annotationRef/>
      </w:r>
      <w:r>
        <w:t>Poor wording</w:t>
      </w:r>
    </w:p>
  </w:comment>
  <w:comment w:id="220" w:author="Ayme, Jean-François" w:date="2024-06-23T15:57:00Z" w:initials="AJF">
    <w:p w14:paraId="59ACF268" w14:textId="77777777" w:rsidR="004A77F3" w:rsidRDefault="004A77F3" w:rsidP="0087354E">
      <w:pPr>
        <w:pStyle w:val="CommentText"/>
      </w:pPr>
      <w:r>
        <w:rPr>
          <w:rStyle w:val="CommentReference"/>
        </w:rPr>
        <w:annotationRef/>
      </w:r>
      <w:proofErr w:type="gramStart"/>
      <w:r>
        <w:t>How ?</w:t>
      </w:r>
      <w:proofErr w:type="gramEnd"/>
      <w:r>
        <w:t xml:space="preserve"> I don’t think it is the case</w:t>
      </w:r>
    </w:p>
  </w:comment>
  <w:comment w:id="221" w:author="Ayme, Jean-François" w:date="2024-06-23T15:59:00Z" w:initials="AJF">
    <w:p w14:paraId="444E2F32" w14:textId="77777777" w:rsidR="004A77F3" w:rsidRDefault="004A77F3" w:rsidP="0087354E">
      <w:pPr>
        <w:pStyle w:val="CommentText"/>
      </w:pPr>
      <w:r>
        <w:rPr>
          <w:rStyle w:val="CommentReference"/>
        </w:rPr>
        <w:annotationRef/>
      </w:r>
      <w:r>
        <w:t>Or poor phrasing</w:t>
      </w:r>
    </w:p>
  </w:comment>
  <w:comment w:id="222" w:author="Ayme, Jean-François" w:date="2024-06-23T16:01:00Z" w:initials="AJF">
    <w:p w14:paraId="624D0C19" w14:textId="77777777" w:rsidR="004A77F3" w:rsidRDefault="004A77F3" w:rsidP="0087354E">
      <w:pPr>
        <w:pStyle w:val="CommentText"/>
      </w:pPr>
      <w:r>
        <w:rPr>
          <w:rStyle w:val="CommentReference"/>
        </w:rPr>
        <w:annotationRef/>
      </w:r>
      <w:r>
        <w:t>Your explanation at the end of the paragraph is much clearer</w:t>
      </w:r>
    </w:p>
  </w:comment>
  <w:comment w:id="225" w:author="Ayme, Jean-François" w:date="2024-06-23T16:04:00Z" w:initials="AJF">
    <w:p w14:paraId="4A7127CD" w14:textId="77777777" w:rsidR="004A77F3" w:rsidRDefault="004A77F3" w:rsidP="0087354E">
      <w:pPr>
        <w:pStyle w:val="CommentText"/>
      </w:pPr>
      <w:r>
        <w:rPr>
          <w:rStyle w:val="CommentReference"/>
        </w:rPr>
        <w:annotationRef/>
      </w:r>
      <w:r>
        <w:t xml:space="preserve">Too much repetition at this stage. Instead conclude on why making everything you described in the three previous </w:t>
      </w:r>
      <w:proofErr w:type="gramStart"/>
      <w:r>
        <w:t>paragraph</w:t>
      </w:r>
      <w:proofErr w:type="gramEnd"/>
      <w:r>
        <w:t xml:space="preserve"> happened would be great. What would it enable you to do or learn that is currently not </w:t>
      </w:r>
      <w:proofErr w:type="gramStart"/>
      <w:r>
        <w:t>possible ?</w:t>
      </w:r>
      <w:proofErr w:type="gramEnd"/>
    </w:p>
  </w:comment>
  <w:comment w:id="233" w:author="Ayme, Jean-François" w:date="2024-06-23T16:04:00Z" w:initials="AJF">
    <w:p w14:paraId="035EABF9" w14:textId="77777777" w:rsidR="004A77F3" w:rsidRDefault="004A77F3" w:rsidP="0087354E">
      <w:pPr>
        <w:pStyle w:val="CommentText"/>
      </w:pPr>
      <w:r>
        <w:rPr>
          <w:rStyle w:val="CommentReference"/>
        </w:rPr>
        <w:annotationRef/>
      </w:r>
      <w:r>
        <w:t>Model</w:t>
      </w:r>
    </w:p>
  </w:comment>
  <w:comment w:id="238" w:author="Ayme, Jean-François" w:date="2024-06-23T16:11:00Z" w:initials="AJF">
    <w:p w14:paraId="13B5F682" w14:textId="77777777" w:rsidR="004A77F3" w:rsidRDefault="004A77F3" w:rsidP="007D7DC7">
      <w:pPr>
        <w:pStyle w:val="CommentText"/>
      </w:pPr>
      <w:r>
        <w:rPr>
          <w:rStyle w:val="CommentReference"/>
        </w:rPr>
        <w:annotationRef/>
      </w:r>
      <w:r>
        <w:t>I would put this earlier in the text, see how I have done it above</w:t>
      </w:r>
    </w:p>
  </w:comment>
  <w:comment w:id="241" w:author="Ayme, Jean-François" w:date="2024-06-23T16:12:00Z" w:initials="AJF">
    <w:p w14:paraId="1BF98D39" w14:textId="77777777" w:rsidR="004A77F3" w:rsidRDefault="004A77F3" w:rsidP="007D7DC7">
      <w:pPr>
        <w:pStyle w:val="CommentText"/>
      </w:pPr>
      <w:r>
        <w:rPr>
          <w:rStyle w:val="CommentReference"/>
        </w:rPr>
        <w:annotationRef/>
      </w:r>
      <w:r>
        <w:t>Tell which group it might not be obvious for the reader</w:t>
      </w:r>
    </w:p>
  </w:comment>
  <w:comment w:id="243" w:author="Ayme, Jean-François" w:date="2024-06-23T16:16:00Z" w:initials="AJF">
    <w:p w14:paraId="66B40EF0" w14:textId="77777777" w:rsidR="004A77F3" w:rsidRDefault="004A77F3" w:rsidP="00B71EC7">
      <w:pPr>
        <w:pStyle w:val="CommentText"/>
      </w:pPr>
      <w:r>
        <w:rPr>
          <w:rStyle w:val="CommentReference"/>
        </w:rPr>
        <w:annotationRef/>
      </w:r>
      <w:r>
        <w:t>No vertex please</w:t>
      </w:r>
    </w:p>
  </w:comment>
  <w:comment w:id="239" w:author="Ayme, Jean-François" w:date="2024-06-23T16:18:00Z" w:initials="AJF">
    <w:p w14:paraId="60F3CE57" w14:textId="77777777" w:rsidR="004A77F3" w:rsidRDefault="004A77F3" w:rsidP="00B71EC7">
      <w:pPr>
        <w:pStyle w:val="CommentText"/>
      </w:pPr>
      <w:r>
        <w:rPr>
          <w:rStyle w:val="CommentReference"/>
        </w:rPr>
        <w:annotationRef/>
      </w:r>
      <w:r>
        <w:t xml:space="preserve">While everything you say seems right it is hard to read. I would </w:t>
      </w:r>
      <w:proofErr w:type="spellStart"/>
      <w:r>
        <w:t>advice</w:t>
      </w:r>
      <w:proofErr w:type="spellEnd"/>
      <w:r>
        <w:t xml:space="preserve"> to try to </w:t>
      </w:r>
      <w:proofErr w:type="spellStart"/>
      <w:r>
        <w:t>simplifiy</w:t>
      </w:r>
      <w:proofErr w:type="spellEnd"/>
      <w:r>
        <w:t xml:space="preserve"> it and to change the structure. Maybe use bullet points </w:t>
      </w:r>
    </w:p>
  </w:comment>
  <w:comment w:id="244" w:author="Ayme, Jean-François" w:date="2024-06-23T16:20:00Z" w:initials="AJF">
    <w:p w14:paraId="5F11FC7C" w14:textId="77777777" w:rsidR="004A77F3" w:rsidRDefault="004A77F3" w:rsidP="00B71EC7">
      <w:pPr>
        <w:pStyle w:val="CommentText"/>
      </w:pPr>
      <w:r>
        <w:rPr>
          <w:rStyle w:val="CommentReference"/>
        </w:rPr>
        <w:annotationRef/>
      </w:r>
      <w:r>
        <w:t xml:space="preserve">I don’t understand anything </w:t>
      </w:r>
      <w:proofErr w:type="gramStart"/>
      <w:r>
        <w:t>here ?</w:t>
      </w:r>
      <w:proofErr w:type="gramEnd"/>
      <w:r>
        <w:t xml:space="preserve"> What point are you </w:t>
      </w:r>
      <w:proofErr w:type="spellStart"/>
      <w:r>
        <w:t>prying</w:t>
      </w:r>
      <w:proofErr w:type="spellEnd"/>
      <w:r>
        <w:t xml:space="preserve"> to make </w:t>
      </w:r>
      <w:proofErr w:type="gramStart"/>
      <w:r>
        <w:t>here ??</w:t>
      </w:r>
      <w:proofErr w:type="gramEnd"/>
    </w:p>
  </w:comment>
  <w:comment w:id="296" w:author="Ayme, Jean-François" w:date="2024-06-23T16:43:00Z" w:initials="AJF">
    <w:p w14:paraId="6E7F3157" w14:textId="2AAE5E30" w:rsidR="004A77F3" w:rsidRDefault="004A77F3" w:rsidP="006246D6">
      <w:pPr>
        <w:pStyle w:val="CommentText"/>
      </w:pPr>
      <w:r>
        <w:rPr>
          <w:rStyle w:val="CommentReference"/>
        </w:rPr>
        <w:annotationRef/>
      </w:r>
      <w:r>
        <w:t xml:space="preserve">Need to add something about the fact that these are very loose selection criteria on </w:t>
      </w:r>
      <w:proofErr w:type="gramStart"/>
      <w:r>
        <w:t>purpose .</w:t>
      </w:r>
      <w:proofErr w:type="gramEnd"/>
      <w:r>
        <w:t xml:space="preserve"> They are loose to avoid introducing too much bias from the chemist (direct link with discussion about escaping analogues based </w:t>
      </w:r>
      <w:proofErr w:type="spellStart"/>
      <w:r>
        <w:t>ch</w:t>
      </w:r>
      <w:proofErr w:type="spellEnd"/>
      <w:r w:rsidR="00B07E0D">
        <w:t xml:space="preserve"> </w:t>
      </w:r>
      <w:proofErr w:type="spellStart"/>
      <w:r>
        <w:t>emistry</w:t>
      </w:r>
      <w:proofErr w:type="spellEnd"/>
      <w:r>
        <w:t xml:space="preserve"> in the </w:t>
      </w:r>
      <w:proofErr w:type="gramStart"/>
      <w:r>
        <w:t>intro )</w:t>
      </w:r>
      <w:proofErr w:type="gramEnd"/>
    </w:p>
  </w:comment>
  <w:comment w:id="297" w:author="Ayme, Jean-François" w:date="2024-06-23T16:44:00Z" w:initials="AJF">
    <w:p w14:paraId="45F72C64" w14:textId="77777777" w:rsidR="004A77F3" w:rsidRDefault="004A77F3" w:rsidP="006246D6">
      <w:pPr>
        <w:pStyle w:val="CommentText"/>
      </w:pPr>
      <w:r>
        <w:rPr>
          <w:rStyle w:val="CommentReference"/>
        </w:rPr>
        <w:annotationRef/>
      </w:r>
      <w:r>
        <w:t xml:space="preserve">The remaining about needing diversity to gain a better understanding of the chemistry in general is good </w:t>
      </w:r>
    </w:p>
  </w:comment>
  <w:comment w:id="340" w:author="Ayme, Jean-François" w:date="2024-06-23T16:51:00Z" w:initials="AJF">
    <w:p w14:paraId="105E34EA" w14:textId="77777777" w:rsidR="004A77F3" w:rsidRDefault="004A77F3" w:rsidP="00AC4A8A">
      <w:pPr>
        <w:pStyle w:val="CommentText"/>
      </w:pPr>
      <w:r>
        <w:rPr>
          <w:rStyle w:val="CommentReference"/>
        </w:rPr>
        <w:annotationRef/>
      </w:r>
      <w:r>
        <w:t xml:space="preserve">No idea what you mean by this it is really not clear. If </w:t>
      </w:r>
      <w:proofErr w:type="gramStart"/>
      <w:r>
        <w:t>anything</w:t>
      </w:r>
      <w:proofErr w:type="gramEnd"/>
      <w:r>
        <w:t xml:space="preserve"> say that now that you have defined the number of combination and the standard reaction conditions you can start the data </w:t>
      </w:r>
      <w:proofErr w:type="spellStart"/>
      <w:r>
        <w:t>colllection</w:t>
      </w:r>
      <w:proofErr w:type="spellEnd"/>
      <w:r>
        <w:t xml:space="preserve"> </w:t>
      </w:r>
    </w:p>
  </w:comment>
  <w:comment w:id="355" w:author="Ayme, Jean-François" w:date="2024-06-23T16:56:00Z" w:initials="AJF">
    <w:p w14:paraId="2FD0BE78" w14:textId="77777777" w:rsidR="004A77F3" w:rsidRDefault="004A77F3" w:rsidP="00074502">
      <w:pPr>
        <w:pStyle w:val="CommentText"/>
      </w:pPr>
      <w:r>
        <w:rPr>
          <w:rStyle w:val="CommentReference"/>
        </w:rPr>
        <w:annotationRef/>
      </w:r>
      <w:r>
        <w:t>Would put this one in the above category</w:t>
      </w:r>
    </w:p>
  </w:comment>
  <w:comment w:id="357" w:author="Ayme, Jean-François" w:date="2024-06-28T16:48:00Z" w:initials="AJF">
    <w:p w14:paraId="41A95F77" w14:textId="77777777" w:rsidR="004A77F3" w:rsidRDefault="004A77F3" w:rsidP="00F21E44">
      <w:pPr>
        <w:pStyle w:val="CommentText"/>
      </w:pPr>
      <w:r>
        <w:rPr>
          <w:rStyle w:val="CommentReference"/>
        </w:rPr>
        <w:annotationRef/>
      </w:r>
      <w:r>
        <w:t xml:space="preserve">You need to explain this SHAP’s coalitions approach, so someone that has no idea about it has a chance to understand </w:t>
      </w:r>
    </w:p>
  </w:comment>
  <w:comment w:id="417" w:author="Ayme, Jean-François" w:date="2024-06-28T17:46:00Z" w:initials="AJF">
    <w:p w14:paraId="46F8EAE7" w14:textId="77777777" w:rsidR="004A77F3" w:rsidRDefault="004A77F3" w:rsidP="006C2C6C">
      <w:pPr>
        <w:pStyle w:val="CommentText"/>
      </w:pPr>
      <w:r>
        <w:rPr>
          <w:rStyle w:val="CommentReference"/>
        </w:rPr>
        <w:annotationRef/>
      </w:r>
      <w:r>
        <w:t xml:space="preserve">You should write a similar </w:t>
      </w:r>
      <w:proofErr w:type="spellStart"/>
      <w:r>
        <w:t>paragrph</w:t>
      </w:r>
      <w:proofErr w:type="spellEnd"/>
      <w:r>
        <w:t xml:space="preserve"> for </w:t>
      </w:r>
      <w:proofErr w:type="spellStart"/>
      <w:r>
        <w:t>RDKit</w:t>
      </w:r>
      <w:proofErr w:type="spellEnd"/>
    </w:p>
  </w:comment>
  <w:comment w:id="490" w:author="Ayme, Jean-François" w:date="2024-06-28T18:06:00Z" w:initials="AJF">
    <w:p w14:paraId="7E781F3D" w14:textId="77777777" w:rsidR="004A77F3" w:rsidRDefault="004A77F3" w:rsidP="0068359B">
      <w:pPr>
        <w:pStyle w:val="CommentText"/>
      </w:pPr>
      <w:r>
        <w:rPr>
          <w:rStyle w:val="CommentReference"/>
        </w:rPr>
        <w:annotationRef/>
      </w:r>
      <w:r>
        <w:t>Add a table showing the results of the solubility test and you can also explain that some of the diamine had to be removed from the initial set due to their insolubility</w:t>
      </w:r>
    </w:p>
  </w:comment>
  <w:comment w:id="491" w:author="Ayme, Jean-François" w:date="2024-06-28T18:07:00Z" w:initials="AJF">
    <w:p w14:paraId="26CD2483" w14:textId="77777777" w:rsidR="004A77F3" w:rsidRDefault="004A77F3" w:rsidP="0068359B">
      <w:pPr>
        <w:pStyle w:val="CommentText"/>
      </w:pPr>
      <w:r>
        <w:rPr>
          <w:rStyle w:val="CommentReference"/>
        </w:rPr>
        <w:annotationRef/>
      </w:r>
      <w:r>
        <w:t>Provide more details on how you have done the solubility test</w:t>
      </w:r>
    </w:p>
  </w:comment>
  <w:comment w:id="493" w:author="Ayme, Jean-François" w:date="2024-06-28T18:08:00Z" w:initials="AJF">
    <w:p w14:paraId="5600E047" w14:textId="77777777" w:rsidR="004A77F3" w:rsidRDefault="004A77F3" w:rsidP="0068359B">
      <w:pPr>
        <w:pStyle w:val="CommentText"/>
      </w:pPr>
      <w:r>
        <w:rPr>
          <w:rStyle w:val="CommentReference"/>
        </w:rPr>
        <w:annotationRef/>
      </w:r>
      <w:r>
        <w:t>It is solved, but the solutions are shit or too expensive</w:t>
      </w:r>
    </w:p>
  </w:comment>
  <w:comment w:id="527" w:author="Ayme, Jean-François" w:date="2024-06-28T18:13:00Z" w:initials="AJF">
    <w:p w14:paraId="4F32A581" w14:textId="77777777" w:rsidR="004A77F3" w:rsidRDefault="004A77F3" w:rsidP="00DB6F54">
      <w:pPr>
        <w:pStyle w:val="CommentText"/>
      </w:pPr>
      <w:r>
        <w:rPr>
          <w:rStyle w:val="CommentReference"/>
        </w:rPr>
        <w:annotationRef/>
      </w:r>
      <w:r>
        <w:t xml:space="preserve">What do you </w:t>
      </w:r>
      <w:proofErr w:type="gramStart"/>
      <w:r>
        <w:t>mean ?</w:t>
      </w:r>
      <w:proofErr w:type="gramEnd"/>
    </w:p>
  </w:comment>
  <w:comment w:id="540" w:author="Ayme, Jean-François" w:date="2024-06-28T18:17:00Z" w:initials="AJF">
    <w:p w14:paraId="05F7D4AA" w14:textId="77777777" w:rsidR="004A77F3" w:rsidRDefault="004A77F3" w:rsidP="00E57337">
      <w:pPr>
        <w:pStyle w:val="CommentText"/>
      </w:pPr>
      <w:r>
        <w:rPr>
          <w:rStyle w:val="CommentReference"/>
        </w:rPr>
        <w:annotationRef/>
      </w:r>
      <w:r>
        <w:t xml:space="preserve">Give the full name of the reagent and we need to fully characterize this species </w:t>
      </w:r>
    </w:p>
  </w:comment>
  <w:comment w:id="547" w:author="Ayme, Jean-François" w:date="2024-06-28T18:19:00Z" w:initials="AJF">
    <w:p w14:paraId="61F767F9" w14:textId="77777777" w:rsidR="004A77F3" w:rsidRDefault="004A77F3" w:rsidP="00E57337">
      <w:pPr>
        <w:pStyle w:val="CommentText"/>
      </w:pPr>
      <w:r>
        <w:rPr>
          <w:rStyle w:val="CommentReference"/>
        </w:rPr>
        <w:annotationRef/>
      </w:r>
      <w:r>
        <w:t>Check and correct if needed</w:t>
      </w:r>
    </w:p>
  </w:comment>
  <w:comment w:id="549" w:author="Ayme, Jean-François" w:date="2024-06-28T18:24:00Z" w:initials="AJF">
    <w:p w14:paraId="3583CEDD" w14:textId="77777777" w:rsidR="004A77F3" w:rsidRDefault="004A77F3" w:rsidP="002E1024">
      <w:pPr>
        <w:pStyle w:val="CommentText"/>
      </w:pPr>
      <w:r>
        <w:rPr>
          <w:rStyle w:val="CommentReference"/>
        </w:rPr>
        <w:annotationRef/>
      </w:r>
      <w:r>
        <w:t xml:space="preserve">Need to add a section that explain that we are aiming for a given concentration of each stock solution (give the exact number for each type of reagents) and that the script is </w:t>
      </w:r>
      <w:proofErr w:type="spellStart"/>
      <w:r>
        <w:t>ajusting</w:t>
      </w:r>
      <w:proofErr w:type="spellEnd"/>
      <w:r>
        <w:t xml:space="preserve"> the volume of solvent added to the vial depending on the mass weighted by the chemist, so that the chemist has to aim for a range in term of mass and not an exact number which is extremely time consuming</w:t>
      </w:r>
    </w:p>
  </w:comment>
  <w:comment w:id="576" w:author="Ayme, Jean-François" w:date="2024-06-28T18:34:00Z" w:initials="AJF">
    <w:p w14:paraId="1BCDCC89" w14:textId="77777777" w:rsidR="004A77F3" w:rsidRDefault="004A77F3" w:rsidP="00897614">
      <w:pPr>
        <w:pStyle w:val="CommentText"/>
      </w:pPr>
      <w:r>
        <w:rPr>
          <w:rStyle w:val="CommentReference"/>
        </w:rPr>
        <w:annotationRef/>
      </w:r>
      <w:r>
        <w:t>Give a couple examples of the questions you have set up</w:t>
      </w:r>
    </w:p>
  </w:comment>
  <w:comment w:id="579" w:author="Ayme, Jean-François" w:date="2024-06-28T18:35:00Z" w:initials="AJF">
    <w:p w14:paraId="20A8DD1B" w14:textId="77777777" w:rsidR="004A77F3" w:rsidRDefault="004A77F3" w:rsidP="00897614">
      <w:pPr>
        <w:pStyle w:val="CommentText"/>
      </w:pPr>
      <w:r>
        <w:rPr>
          <w:rStyle w:val="CommentReference"/>
        </w:rPr>
        <w:annotationRef/>
      </w:r>
      <w:r>
        <w:t>Give the exact name of the product</w:t>
      </w:r>
    </w:p>
  </w:comment>
  <w:comment w:id="592" w:author="Ayme, Jean-François" w:date="2024-06-28T18:40:00Z" w:initials="AJF">
    <w:p w14:paraId="09F7CB4E" w14:textId="77777777" w:rsidR="004A77F3" w:rsidRDefault="004A77F3" w:rsidP="00897614">
      <w:pPr>
        <w:pStyle w:val="CommentText"/>
      </w:pPr>
      <w:r>
        <w:rPr>
          <w:rStyle w:val="CommentReference"/>
        </w:rPr>
        <w:annotationRef/>
      </w:r>
      <w:r>
        <w:t xml:space="preserve">Add that these possible complexes are created starting from the smallest possible repeating unit that can be for a given set of aldehyde, amine and metal and then this </w:t>
      </w:r>
      <w:proofErr w:type="spellStart"/>
      <w:r>
        <w:t>reapeating</w:t>
      </w:r>
      <w:proofErr w:type="spellEnd"/>
      <w:r>
        <w:t xml:space="preserve"> unit can be present up to 10 times </w:t>
      </w:r>
    </w:p>
  </w:comment>
  <w:comment w:id="593" w:author="Ayme, Jean-François" w:date="2024-06-28T18:41:00Z" w:initials="AJF">
    <w:p w14:paraId="05E7AF5F" w14:textId="77777777" w:rsidR="004A77F3" w:rsidRDefault="004A77F3" w:rsidP="00897614">
      <w:pPr>
        <w:pStyle w:val="CommentText"/>
      </w:pPr>
      <w:r>
        <w:rPr>
          <w:rStyle w:val="CommentReference"/>
        </w:rPr>
        <w:annotationRef/>
      </w:r>
      <w:proofErr w:type="gramStart"/>
      <w:r>
        <w:t>Also</w:t>
      </w:r>
      <w:proofErr w:type="gramEnd"/>
      <w:r>
        <w:t xml:space="preserve"> chemical shift compared to reagent is a sign that reaction occurred and that you formed potentially a complex</w:t>
      </w:r>
    </w:p>
  </w:comment>
  <w:comment w:id="594" w:author="Ayme, Jean-François" w:date="2024-06-28T18:42:00Z" w:initials="AJF">
    <w:p w14:paraId="57A91F22" w14:textId="77777777" w:rsidR="004A77F3" w:rsidRDefault="004A77F3" w:rsidP="00897614">
      <w:pPr>
        <w:pStyle w:val="CommentText"/>
      </w:pPr>
      <w:r>
        <w:rPr>
          <w:rStyle w:val="CommentReference"/>
        </w:rPr>
        <w:annotationRef/>
      </w:r>
      <w:r>
        <w:t xml:space="preserve">You expect supramolecular architecture to be highly </w:t>
      </w:r>
      <w:proofErr w:type="spellStart"/>
      <w:r>
        <w:t>symetrical</w:t>
      </w:r>
      <w:proofErr w:type="spellEnd"/>
      <w:r>
        <w:t xml:space="preserve"> so the number of peaks in the NMR of the reaction should be equal to the sum of the peaks in the NMR of each reagents the +-3 is to account for possible overlap of small </w:t>
      </w:r>
      <w:proofErr w:type="spellStart"/>
      <w:r>
        <w:t>disymetrisation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56329" w15:done="0"/>
  <w15:commentEx w15:paraId="26211EB7" w15:done="0"/>
  <w15:commentEx w15:paraId="658DAD98" w15:done="0"/>
  <w15:commentEx w15:paraId="219AD49D" w15:done="0"/>
  <w15:commentEx w15:paraId="14B1E505" w15:done="0"/>
  <w15:commentEx w15:paraId="3D80ABF1" w15:done="0"/>
  <w15:commentEx w15:paraId="5D745FCB" w15:done="0"/>
  <w15:commentEx w15:paraId="75130B24" w15:done="0"/>
  <w15:commentEx w15:paraId="6ECC9F70" w15:done="0"/>
  <w15:commentEx w15:paraId="23FA58C1" w15:paraIdParent="6ECC9F70" w15:done="0"/>
  <w15:commentEx w15:paraId="402BE807" w15:done="0"/>
  <w15:commentEx w15:paraId="277A656B" w15:done="0"/>
  <w15:commentEx w15:paraId="03641F9A" w15:done="0"/>
  <w15:commentEx w15:paraId="0C94354C" w15:done="0"/>
  <w15:commentEx w15:paraId="5D8E04B2" w15:done="0"/>
  <w15:commentEx w15:paraId="25EA7C01" w15:done="0"/>
  <w15:commentEx w15:paraId="1FD5DB03" w15:done="0"/>
  <w15:commentEx w15:paraId="1144968A" w15:done="0"/>
  <w15:commentEx w15:paraId="5DB0A233" w15:done="0"/>
  <w15:commentEx w15:paraId="59ACF268" w15:done="0"/>
  <w15:commentEx w15:paraId="444E2F32" w15:paraIdParent="59ACF268" w15:done="0"/>
  <w15:commentEx w15:paraId="624D0C19" w15:paraIdParent="59ACF268" w15:done="0"/>
  <w15:commentEx w15:paraId="4A7127CD" w15:done="0"/>
  <w15:commentEx w15:paraId="035EABF9" w15:done="0"/>
  <w15:commentEx w15:paraId="13B5F682" w15:done="0"/>
  <w15:commentEx w15:paraId="1BF98D39" w15:done="0"/>
  <w15:commentEx w15:paraId="66B40EF0" w15:done="0"/>
  <w15:commentEx w15:paraId="60F3CE57" w15:done="0"/>
  <w15:commentEx w15:paraId="5F11FC7C" w15:done="0"/>
  <w15:commentEx w15:paraId="6E7F3157" w15:done="0"/>
  <w15:commentEx w15:paraId="45F72C64" w15:paraIdParent="6E7F3157" w15:done="0"/>
  <w15:commentEx w15:paraId="105E34EA" w15:done="0"/>
  <w15:commentEx w15:paraId="2FD0BE78" w15:done="0"/>
  <w15:commentEx w15:paraId="41A95F77" w15:done="0"/>
  <w15:commentEx w15:paraId="46F8EAE7" w15:done="0"/>
  <w15:commentEx w15:paraId="7E781F3D" w15:done="0"/>
  <w15:commentEx w15:paraId="26CD2483" w15:paraIdParent="7E781F3D" w15:done="0"/>
  <w15:commentEx w15:paraId="5600E047" w15:done="0"/>
  <w15:commentEx w15:paraId="4F32A581" w15:done="0"/>
  <w15:commentEx w15:paraId="05F7D4AA" w15:done="0"/>
  <w15:commentEx w15:paraId="61F767F9" w15:done="0"/>
  <w15:commentEx w15:paraId="3583CEDD" w15:done="0"/>
  <w15:commentEx w15:paraId="1BCDCC89" w15:done="0"/>
  <w15:commentEx w15:paraId="20A8DD1B" w15:done="0"/>
  <w15:commentEx w15:paraId="09F7CB4E" w15:done="0"/>
  <w15:commentEx w15:paraId="05E7AF5F" w15:done="0"/>
  <w15:commentEx w15:paraId="57A91F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7EA51B3" w16cex:dateUtc="2024-06-23T13:24:00Z"/>
  <w16cex:commentExtensible w16cex:durableId="58BD37D4" w16cex:dateUtc="2024-06-23T13:28:00Z"/>
  <w16cex:commentExtensible w16cex:durableId="448CA7E2" w16cex:dateUtc="2024-06-23T13:37:00Z"/>
  <w16cex:commentExtensible w16cex:durableId="5488C2CD" w16cex:dateUtc="2024-06-23T13:40:00Z"/>
  <w16cex:commentExtensible w16cex:durableId="53C5A0B0" w16cex:dateUtc="2024-06-23T13:50:00Z"/>
  <w16cex:commentExtensible w16cex:durableId="52B72486" w16cex:dateUtc="2024-06-23T14:03:00Z"/>
  <w16cex:commentExtensible w16cex:durableId="35D35F66" w16cex:dateUtc="2024-06-23T13:59:00Z"/>
  <w16cex:commentExtensible w16cex:durableId="1776FFBC" w16cex:dateUtc="2024-06-23T14:05:00Z"/>
  <w16cex:commentExtensible w16cex:durableId="6DF87051" w16cex:dateUtc="2024-06-23T14:09:00Z"/>
  <w16cex:commentExtensible w16cex:durableId="2E974475" w16cex:dateUtc="2024-06-23T14:10:00Z"/>
  <w16cex:commentExtensible w16cex:durableId="33E18F02" w16cex:dateUtc="2024-06-23T14:17:00Z"/>
  <w16cex:commentExtensible w16cex:durableId="6B4FD161" w16cex:dateUtc="2024-06-23T14:30:00Z"/>
  <w16cex:commentExtensible w16cex:durableId="13E53293" w16cex:dateUtc="2024-06-23T14:39:00Z"/>
  <w16cex:commentExtensible w16cex:durableId="7CEB73F3" w16cex:dateUtc="2024-06-23T14:38:00Z"/>
  <w16cex:commentExtensible w16cex:durableId="2A8FF054" w16cex:dateUtc="2024-06-23T14:46:00Z"/>
  <w16cex:commentExtensible w16cex:durableId="09E57539" w16cex:dateUtc="2024-06-23T14:47:00Z"/>
  <w16cex:commentExtensible w16cex:durableId="57755EA2" w16cex:dateUtc="2024-06-23T14:51:00Z"/>
  <w16cex:commentExtensible w16cex:durableId="3B72316C" w16cex:dateUtc="2024-06-23T14:54:00Z"/>
  <w16cex:commentExtensible w16cex:durableId="5BD529FB" w16cex:dateUtc="2024-06-23T14:55:00Z"/>
  <w16cex:commentExtensible w16cex:durableId="5D82DFBA" w16cex:dateUtc="2024-06-23T14:57:00Z"/>
  <w16cex:commentExtensible w16cex:durableId="58FAAE9B" w16cex:dateUtc="2024-06-23T14:59:00Z"/>
  <w16cex:commentExtensible w16cex:durableId="2C43E165" w16cex:dateUtc="2024-06-23T15:01:00Z"/>
  <w16cex:commentExtensible w16cex:durableId="40B4F446" w16cex:dateUtc="2024-06-23T15:04:00Z"/>
  <w16cex:commentExtensible w16cex:durableId="7F5DB216" w16cex:dateUtc="2024-06-23T15:04:00Z"/>
  <w16cex:commentExtensible w16cex:durableId="4A70CA77" w16cex:dateUtc="2024-06-23T15:11:00Z"/>
  <w16cex:commentExtensible w16cex:durableId="377D68A0" w16cex:dateUtc="2024-06-23T15:12:00Z"/>
  <w16cex:commentExtensible w16cex:durableId="15A72196" w16cex:dateUtc="2024-06-23T15:16:00Z"/>
  <w16cex:commentExtensible w16cex:durableId="602A3AFB" w16cex:dateUtc="2024-06-23T15:18:00Z"/>
  <w16cex:commentExtensible w16cex:durableId="482C29AD" w16cex:dateUtc="2024-06-23T15:20:00Z"/>
  <w16cex:commentExtensible w16cex:durableId="08250EA3" w16cex:dateUtc="2024-06-23T15:43:00Z"/>
  <w16cex:commentExtensible w16cex:durableId="5F945E4C" w16cex:dateUtc="2024-06-23T15:44:00Z"/>
  <w16cex:commentExtensible w16cex:durableId="46BE174B" w16cex:dateUtc="2024-06-23T15:51:00Z"/>
  <w16cex:commentExtensible w16cex:durableId="29FC78A1" w16cex:dateUtc="2024-06-23T15:56:00Z"/>
  <w16cex:commentExtensible w16cex:durableId="5AA417DA" w16cex:dateUtc="2024-06-28T15:48:00Z"/>
  <w16cex:commentExtensible w16cex:durableId="756B8E17" w16cex:dateUtc="2024-06-28T16:46:00Z"/>
  <w16cex:commentExtensible w16cex:durableId="671976E5" w16cex:dateUtc="2024-06-28T17:06:00Z"/>
  <w16cex:commentExtensible w16cex:durableId="2E73735A" w16cex:dateUtc="2024-06-28T17:07:00Z"/>
  <w16cex:commentExtensible w16cex:durableId="3AF8B0EF" w16cex:dateUtc="2024-06-28T17:08:00Z"/>
  <w16cex:commentExtensible w16cex:durableId="57FB17E6" w16cex:dateUtc="2024-06-28T17:13:00Z"/>
  <w16cex:commentExtensible w16cex:durableId="44DB7E9A" w16cex:dateUtc="2024-06-28T17:17:00Z"/>
  <w16cex:commentExtensible w16cex:durableId="4E462B80" w16cex:dateUtc="2024-06-28T17:19:00Z"/>
  <w16cex:commentExtensible w16cex:durableId="4FEA135D" w16cex:dateUtc="2024-06-28T17:24:00Z"/>
  <w16cex:commentExtensible w16cex:durableId="09C5606D" w16cex:dateUtc="2024-06-28T17:34:00Z"/>
  <w16cex:commentExtensible w16cex:durableId="410E9011" w16cex:dateUtc="2024-06-28T17:35:00Z"/>
  <w16cex:commentExtensible w16cex:durableId="0F4096D0" w16cex:dateUtc="2024-06-28T17:40:00Z"/>
  <w16cex:commentExtensible w16cex:durableId="5D6D0F75" w16cex:dateUtc="2024-06-28T17:41:00Z"/>
  <w16cex:commentExtensible w16cex:durableId="6A9C229A" w16cex:dateUtc="2024-06-28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56329" w16cid:durableId="67EA51B3"/>
  <w16cid:commentId w16cid:paraId="26211EB7" w16cid:durableId="58BD37D4"/>
  <w16cid:commentId w16cid:paraId="658DAD98" w16cid:durableId="448CA7E2"/>
  <w16cid:commentId w16cid:paraId="219AD49D" w16cid:durableId="5488C2CD"/>
  <w16cid:commentId w16cid:paraId="14B1E505" w16cid:durableId="53C5A0B0"/>
  <w16cid:commentId w16cid:paraId="3D80ABF1" w16cid:durableId="52B72486"/>
  <w16cid:commentId w16cid:paraId="5D745FCB" w16cid:durableId="35D35F66"/>
  <w16cid:commentId w16cid:paraId="75130B24" w16cid:durableId="1776FFBC"/>
  <w16cid:commentId w16cid:paraId="6ECC9F70" w16cid:durableId="6DF87051"/>
  <w16cid:commentId w16cid:paraId="23FA58C1" w16cid:durableId="2E974475"/>
  <w16cid:commentId w16cid:paraId="402BE807" w16cid:durableId="33E18F02"/>
  <w16cid:commentId w16cid:paraId="277A656B" w16cid:durableId="6B4FD161"/>
  <w16cid:commentId w16cid:paraId="03641F9A" w16cid:durableId="13E53293"/>
  <w16cid:commentId w16cid:paraId="0C94354C" w16cid:durableId="7CEB73F3"/>
  <w16cid:commentId w16cid:paraId="5D8E04B2" w16cid:durableId="2A8FF054"/>
  <w16cid:commentId w16cid:paraId="25EA7C01" w16cid:durableId="09E57539"/>
  <w16cid:commentId w16cid:paraId="1FD5DB03" w16cid:durableId="57755EA2"/>
  <w16cid:commentId w16cid:paraId="1144968A" w16cid:durableId="3B72316C"/>
  <w16cid:commentId w16cid:paraId="5DB0A233" w16cid:durableId="5BD529FB"/>
  <w16cid:commentId w16cid:paraId="59ACF268" w16cid:durableId="5D82DFBA"/>
  <w16cid:commentId w16cid:paraId="444E2F32" w16cid:durableId="58FAAE9B"/>
  <w16cid:commentId w16cid:paraId="624D0C19" w16cid:durableId="2C43E165"/>
  <w16cid:commentId w16cid:paraId="4A7127CD" w16cid:durableId="40B4F446"/>
  <w16cid:commentId w16cid:paraId="035EABF9" w16cid:durableId="7F5DB216"/>
  <w16cid:commentId w16cid:paraId="13B5F682" w16cid:durableId="4A70CA77"/>
  <w16cid:commentId w16cid:paraId="1BF98D39" w16cid:durableId="377D68A0"/>
  <w16cid:commentId w16cid:paraId="66B40EF0" w16cid:durableId="15A72196"/>
  <w16cid:commentId w16cid:paraId="60F3CE57" w16cid:durableId="602A3AFB"/>
  <w16cid:commentId w16cid:paraId="5F11FC7C" w16cid:durableId="482C29AD"/>
  <w16cid:commentId w16cid:paraId="6E7F3157" w16cid:durableId="08250EA3"/>
  <w16cid:commentId w16cid:paraId="45F72C64" w16cid:durableId="5F945E4C"/>
  <w16cid:commentId w16cid:paraId="105E34EA" w16cid:durableId="46BE174B"/>
  <w16cid:commentId w16cid:paraId="2FD0BE78" w16cid:durableId="29FC78A1"/>
  <w16cid:commentId w16cid:paraId="41A95F77" w16cid:durableId="5AA417DA"/>
  <w16cid:commentId w16cid:paraId="46F8EAE7" w16cid:durableId="756B8E17"/>
  <w16cid:commentId w16cid:paraId="7E781F3D" w16cid:durableId="671976E5"/>
  <w16cid:commentId w16cid:paraId="26CD2483" w16cid:durableId="2E73735A"/>
  <w16cid:commentId w16cid:paraId="5600E047" w16cid:durableId="3AF8B0EF"/>
  <w16cid:commentId w16cid:paraId="4F32A581" w16cid:durableId="57FB17E6"/>
  <w16cid:commentId w16cid:paraId="05F7D4AA" w16cid:durableId="44DB7E9A"/>
  <w16cid:commentId w16cid:paraId="61F767F9" w16cid:durableId="4E462B80"/>
  <w16cid:commentId w16cid:paraId="3583CEDD" w16cid:durableId="4FEA135D"/>
  <w16cid:commentId w16cid:paraId="1BCDCC89" w16cid:durableId="09C5606D"/>
  <w16cid:commentId w16cid:paraId="20A8DD1B" w16cid:durableId="410E9011"/>
  <w16cid:commentId w16cid:paraId="09F7CB4E" w16cid:durableId="0F4096D0"/>
  <w16cid:commentId w16cid:paraId="05E7AF5F" w16cid:durableId="5D6D0F75"/>
  <w16cid:commentId w16cid:paraId="57A91F22" w16cid:durableId="6A9C22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6888"/>
    <w:multiLevelType w:val="hybridMultilevel"/>
    <w:tmpl w:val="0E926CA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FA1DCB"/>
    <w:multiLevelType w:val="hybridMultilevel"/>
    <w:tmpl w:val="72801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B550F8"/>
    <w:multiLevelType w:val="hybridMultilevel"/>
    <w:tmpl w:val="F348CA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F725E"/>
    <w:multiLevelType w:val="hybridMultilevel"/>
    <w:tmpl w:val="16BC97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0C62B0"/>
    <w:multiLevelType w:val="hybridMultilevel"/>
    <w:tmpl w:val="069ABE1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A00C8A"/>
    <w:multiLevelType w:val="hybridMultilevel"/>
    <w:tmpl w:val="DDE41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E566F8"/>
    <w:multiLevelType w:val="hybridMultilevel"/>
    <w:tmpl w:val="AADADD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A90C2C"/>
    <w:multiLevelType w:val="hybridMultilevel"/>
    <w:tmpl w:val="AC1AEF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FC728B"/>
    <w:multiLevelType w:val="hybridMultilevel"/>
    <w:tmpl w:val="4C32784E"/>
    <w:lvl w:ilvl="0" w:tplc="6E0EA10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CD1F39"/>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DF42E5"/>
    <w:multiLevelType w:val="hybridMultilevel"/>
    <w:tmpl w:val="5DA05D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7A7FAC"/>
    <w:multiLevelType w:val="multilevel"/>
    <w:tmpl w:val="7034E164"/>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74912B5F"/>
    <w:multiLevelType w:val="hybridMultilevel"/>
    <w:tmpl w:val="82767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CB7F72"/>
    <w:multiLevelType w:val="hybridMultilevel"/>
    <w:tmpl w:val="70168F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930C78"/>
    <w:multiLevelType w:val="hybridMultilevel"/>
    <w:tmpl w:val="D4926D40"/>
    <w:lvl w:ilvl="0" w:tplc="B3DEE9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4"/>
  </w:num>
  <w:num w:numId="4">
    <w:abstractNumId w:val="13"/>
  </w:num>
  <w:num w:numId="5">
    <w:abstractNumId w:val="9"/>
  </w:num>
  <w:num w:numId="6">
    <w:abstractNumId w:val="6"/>
  </w:num>
  <w:num w:numId="7">
    <w:abstractNumId w:val="2"/>
  </w:num>
  <w:num w:numId="8">
    <w:abstractNumId w:val="1"/>
  </w:num>
  <w:num w:numId="9">
    <w:abstractNumId w:val="7"/>
  </w:num>
  <w:num w:numId="10">
    <w:abstractNumId w:val="3"/>
  </w:num>
  <w:num w:numId="11">
    <w:abstractNumId w:val="12"/>
  </w:num>
  <w:num w:numId="12">
    <w:abstractNumId w:val="0"/>
  </w:num>
  <w:num w:numId="13">
    <w:abstractNumId w:val="11"/>
  </w:num>
  <w:num w:numId="14">
    <w:abstractNumId w:val="5"/>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yme, Jean-François">
    <w15:presenceInfo w15:providerId="AD" w15:userId="S::jfayme@liverpool.ac.uk::447a28d8-6a36-4ed5-8bdd-4920d101b1ef"/>
  </w15:person>
  <w15:person w15:author="Berardi, Emanuele">
    <w15:presenceInfo w15:providerId="AD" w15:userId="S-1-5-21-137024685-2204166116-4157399963-566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45"/>
    <w:rsid w:val="000021B8"/>
    <w:rsid w:val="00002D50"/>
    <w:rsid w:val="000031A0"/>
    <w:rsid w:val="00003912"/>
    <w:rsid w:val="000043B5"/>
    <w:rsid w:val="00004E1D"/>
    <w:rsid w:val="000105D9"/>
    <w:rsid w:val="00010BD6"/>
    <w:rsid w:val="00011BA8"/>
    <w:rsid w:val="00011CF3"/>
    <w:rsid w:val="00012293"/>
    <w:rsid w:val="00012AAB"/>
    <w:rsid w:val="00013DA5"/>
    <w:rsid w:val="00015C2D"/>
    <w:rsid w:val="00020BCC"/>
    <w:rsid w:val="000234F9"/>
    <w:rsid w:val="000245B3"/>
    <w:rsid w:val="000253A8"/>
    <w:rsid w:val="000309EA"/>
    <w:rsid w:val="00034B1A"/>
    <w:rsid w:val="00036495"/>
    <w:rsid w:val="00037BE4"/>
    <w:rsid w:val="00037DAC"/>
    <w:rsid w:val="000405D2"/>
    <w:rsid w:val="00044A03"/>
    <w:rsid w:val="00046ED5"/>
    <w:rsid w:val="00047EE3"/>
    <w:rsid w:val="00047F54"/>
    <w:rsid w:val="00050F68"/>
    <w:rsid w:val="000517EB"/>
    <w:rsid w:val="00056B18"/>
    <w:rsid w:val="000579A6"/>
    <w:rsid w:val="000623E7"/>
    <w:rsid w:val="000649D6"/>
    <w:rsid w:val="00064D53"/>
    <w:rsid w:val="00065991"/>
    <w:rsid w:val="0007037B"/>
    <w:rsid w:val="00070459"/>
    <w:rsid w:val="00070930"/>
    <w:rsid w:val="000738A5"/>
    <w:rsid w:val="00073B83"/>
    <w:rsid w:val="00073BBC"/>
    <w:rsid w:val="000744B4"/>
    <w:rsid w:val="00074502"/>
    <w:rsid w:val="000751E0"/>
    <w:rsid w:val="00075206"/>
    <w:rsid w:val="0007552E"/>
    <w:rsid w:val="00077789"/>
    <w:rsid w:val="0008006A"/>
    <w:rsid w:val="00080260"/>
    <w:rsid w:val="00080FA7"/>
    <w:rsid w:val="0008420D"/>
    <w:rsid w:val="0008484B"/>
    <w:rsid w:val="0009102C"/>
    <w:rsid w:val="0009327B"/>
    <w:rsid w:val="00094596"/>
    <w:rsid w:val="0009468F"/>
    <w:rsid w:val="00095178"/>
    <w:rsid w:val="00095E21"/>
    <w:rsid w:val="000971D9"/>
    <w:rsid w:val="000A05E7"/>
    <w:rsid w:val="000A06A9"/>
    <w:rsid w:val="000A091C"/>
    <w:rsid w:val="000A1F83"/>
    <w:rsid w:val="000A3EF4"/>
    <w:rsid w:val="000A5A6E"/>
    <w:rsid w:val="000A7E18"/>
    <w:rsid w:val="000B18A5"/>
    <w:rsid w:val="000B1BD8"/>
    <w:rsid w:val="000B31AA"/>
    <w:rsid w:val="000B372D"/>
    <w:rsid w:val="000B7F64"/>
    <w:rsid w:val="000C09CF"/>
    <w:rsid w:val="000C0AAC"/>
    <w:rsid w:val="000C1896"/>
    <w:rsid w:val="000C5336"/>
    <w:rsid w:val="000D0BDA"/>
    <w:rsid w:val="000D4D99"/>
    <w:rsid w:val="000D4E12"/>
    <w:rsid w:val="000D5C7C"/>
    <w:rsid w:val="000D64F1"/>
    <w:rsid w:val="000E0EE6"/>
    <w:rsid w:val="000E1291"/>
    <w:rsid w:val="000E1298"/>
    <w:rsid w:val="000E52D6"/>
    <w:rsid w:val="000E568E"/>
    <w:rsid w:val="000E5ED6"/>
    <w:rsid w:val="000E6474"/>
    <w:rsid w:val="000E709A"/>
    <w:rsid w:val="000F1339"/>
    <w:rsid w:val="000F2851"/>
    <w:rsid w:val="000F3DDF"/>
    <w:rsid w:val="000F3E6C"/>
    <w:rsid w:val="000F470A"/>
    <w:rsid w:val="000F61D1"/>
    <w:rsid w:val="00101A3E"/>
    <w:rsid w:val="00102146"/>
    <w:rsid w:val="0010323A"/>
    <w:rsid w:val="001034E3"/>
    <w:rsid w:val="00104929"/>
    <w:rsid w:val="00106638"/>
    <w:rsid w:val="001070FF"/>
    <w:rsid w:val="00107E79"/>
    <w:rsid w:val="00110982"/>
    <w:rsid w:val="00114665"/>
    <w:rsid w:val="001148B7"/>
    <w:rsid w:val="00115643"/>
    <w:rsid w:val="0012044A"/>
    <w:rsid w:val="00120DD0"/>
    <w:rsid w:val="00121849"/>
    <w:rsid w:val="0012197D"/>
    <w:rsid w:val="001220EA"/>
    <w:rsid w:val="001260AF"/>
    <w:rsid w:val="00126333"/>
    <w:rsid w:val="001264F6"/>
    <w:rsid w:val="00126C91"/>
    <w:rsid w:val="00126E03"/>
    <w:rsid w:val="001277B5"/>
    <w:rsid w:val="001303B4"/>
    <w:rsid w:val="001309BD"/>
    <w:rsid w:val="00131468"/>
    <w:rsid w:val="00131B7F"/>
    <w:rsid w:val="001337F5"/>
    <w:rsid w:val="00134D86"/>
    <w:rsid w:val="001350C0"/>
    <w:rsid w:val="00135751"/>
    <w:rsid w:val="001358EE"/>
    <w:rsid w:val="00137C84"/>
    <w:rsid w:val="00141EA0"/>
    <w:rsid w:val="0014208C"/>
    <w:rsid w:val="001444D5"/>
    <w:rsid w:val="001445E7"/>
    <w:rsid w:val="001451B4"/>
    <w:rsid w:val="00145908"/>
    <w:rsid w:val="00146455"/>
    <w:rsid w:val="00146B22"/>
    <w:rsid w:val="0015114D"/>
    <w:rsid w:val="00151CCA"/>
    <w:rsid w:val="001520A1"/>
    <w:rsid w:val="00152D1F"/>
    <w:rsid w:val="00154972"/>
    <w:rsid w:val="00154C5F"/>
    <w:rsid w:val="00155092"/>
    <w:rsid w:val="001555D8"/>
    <w:rsid w:val="001559EF"/>
    <w:rsid w:val="001569AE"/>
    <w:rsid w:val="00157496"/>
    <w:rsid w:val="001577AB"/>
    <w:rsid w:val="00161F16"/>
    <w:rsid w:val="00163B24"/>
    <w:rsid w:val="0016637F"/>
    <w:rsid w:val="0016654F"/>
    <w:rsid w:val="00166E1B"/>
    <w:rsid w:val="001708B9"/>
    <w:rsid w:val="00171B2E"/>
    <w:rsid w:val="001729A4"/>
    <w:rsid w:val="00174398"/>
    <w:rsid w:val="00175DC3"/>
    <w:rsid w:val="001807DE"/>
    <w:rsid w:val="00181226"/>
    <w:rsid w:val="001812CE"/>
    <w:rsid w:val="001823B0"/>
    <w:rsid w:val="001838DD"/>
    <w:rsid w:val="001856A8"/>
    <w:rsid w:val="00187141"/>
    <w:rsid w:val="00187B28"/>
    <w:rsid w:val="00190C15"/>
    <w:rsid w:val="00191F9D"/>
    <w:rsid w:val="00192266"/>
    <w:rsid w:val="0019228B"/>
    <w:rsid w:val="00193AFC"/>
    <w:rsid w:val="00194862"/>
    <w:rsid w:val="001A1030"/>
    <w:rsid w:val="001A143C"/>
    <w:rsid w:val="001A2BD0"/>
    <w:rsid w:val="001A395A"/>
    <w:rsid w:val="001A3B5C"/>
    <w:rsid w:val="001A431F"/>
    <w:rsid w:val="001A4582"/>
    <w:rsid w:val="001A4638"/>
    <w:rsid w:val="001A7700"/>
    <w:rsid w:val="001B1B0A"/>
    <w:rsid w:val="001B1FAC"/>
    <w:rsid w:val="001B27C8"/>
    <w:rsid w:val="001C08D8"/>
    <w:rsid w:val="001C0DFB"/>
    <w:rsid w:val="001C1792"/>
    <w:rsid w:val="001C1A89"/>
    <w:rsid w:val="001C351F"/>
    <w:rsid w:val="001C3556"/>
    <w:rsid w:val="001C3C7F"/>
    <w:rsid w:val="001C4EF9"/>
    <w:rsid w:val="001C5E42"/>
    <w:rsid w:val="001C69F9"/>
    <w:rsid w:val="001C7799"/>
    <w:rsid w:val="001C78B9"/>
    <w:rsid w:val="001C7B55"/>
    <w:rsid w:val="001D04EB"/>
    <w:rsid w:val="001D0994"/>
    <w:rsid w:val="001D0CEB"/>
    <w:rsid w:val="001D1C08"/>
    <w:rsid w:val="001D34C5"/>
    <w:rsid w:val="001D4C80"/>
    <w:rsid w:val="001D5D8C"/>
    <w:rsid w:val="001D6BF6"/>
    <w:rsid w:val="001D7916"/>
    <w:rsid w:val="001E08CE"/>
    <w:rsid w:val="001E1414"/>
    <w:rsid w:val="001E27CD"/>
    <w:rsid w:val="001E33CF"/>
    <w:rsid w:val="001E4797"/>
    <w:rsid w:val="001E4AA2"/>
    <w:rsid w:val="001E504D"/>
    <w:rsid w:val="001E6337"/>
    <w:rsid w:val="001E6BAA"/>
    <w:rsid w:val="001E79C3"/>
    <w:rsid w:val="001F0107"/>
    <w:rsid w:val="001F0D7C"/>
    <w:rsid w:val="001F1F2D"/>
    <w:rsid w:val="001F21F9"/>
    <w:rsid w:val="001F51AC"/>
    <w:rsid w:val="001F5403"/>
    <w:rsid w:val="001F6D9E"/>
    <w:rsid w:val="001F6EAD"/>
    <w:rsid w:val="001F7BF2"/>
    <w:rsid w:val="002000C8"/>
    <w:rsid w:val="00200CF1"/>
    <w:rsid w:val="00200D6E"/>
    <w:rsid w:val="002016F2"/>
    <w:rsid w:val="0020209B"/>
    <w:rsid w:val="002035CB"/>
    <w:rsid w:val="00203B50"/>
    <w:rsid w:val="00207156"/>
    <w:rsid w:val="002079FB"/>
    <w:rsid w:val="00210C7F"/>
    <w:rsid w:val="00210E9D"/>
    <w:rsid w:val="0021323F"/>
    <w:rsid w:val="0021456D"/>
    <w:rsid w:val="00214AA5"/>
    <w:rsid w:val="0021608C"/>
    <w:rsid w:val="00216E8D"/>
    <w:rsid w:val="0021793E"/>
    <w:rsid w:val="00220903"/>
    <w:rsid w:val="00221BE2"/>
    <w:rsid w:val="00222152"/>
    <w:rsid w:val="00222951"/>
    <w:rsid w:val="00223E5D"/>
    <w:rsid w:val="00223F2B"/>
    <w:rsid w:val="002268CA"/>
    <w:rsid w:val="00226C1B"/>
    <w:rsid w:val="00230477"/>
    <w:rsid w:val="00230A79"/>
    <w:rsid w:val="002316B6"/>
    <w:rsid w:val="002323A2"/>
    <w:rsid w:val="00232CEC"/>
    <w:rsid w:val="002337AE"/>
    <w:rsid w:val="00234AFA"/>
    <w:rsid w:val="00234F1B"/>
    <w:rsid w:val="00234FBF"/>
    <w:rsid w:val="0023523A"/>
    <w:rsid w:val="00235D6B"/>
    <w:rsid w:val="00241743"/>
    <w:rsid w:val="00241E19"/>
    <w:rsid w:val="00243048"/>
    <w:rsid w:val="0024358A"/>
    <w:rsid w:val="00245C90"/>
    <w:rsid w:val="002507AC"/>
    <w:rsid w:val="00250C2E"/>
    <w:rsid w:val="0025166F"/>
    <w:rsid w:val="00253079"/>
    <w:rsid w:val="0025537B"/>
    <w:rsid w:val="00256418"/>
    <w:rsid w:val="00256A54"/>
    <w:rsid w:val="00256D71"/>
    <w:rsid w:val="00261E61"/>
    <w:rsid w:val="00262140"/>
    <w:rsid w:val="002622D1"/>
    <w:rsid w:val="00263E4E"/>
    <w:rsid w:val="00267853"/>
    <w:rsid w:val="00267B3F"/>
    <w:rsid w:val="00267D63"/>
    <w:rsid w:val="00271CC5"/>
    <w:rsid w:val="002722EF"/>
    <w:rsid w:val="00272741"/>
    <w:rsid w:val="00276010"/>
    <w:rsid w:val="0027696E"/>
    <w:rsid w:val="00280C0E"/>
    <w:rsid w:val="00280C24"/>
    <w:rsid w:val="0028161C"/>
    <w:rsid w:val="00281DEC"/>
    <w:rsid w:val="00283C96"/>
    <w:rsid w:val="002850E1"/>
    <w:rsid w:val="00285871"/>
    <w:rsid w:val="00286AD5"/>
    <w:rsid w:val="0028730D"/>
    <w:rsid w:val="002908CE"/>
    <w:rsid w:val="002912F7"/>
    <w:rsid w:val="00292373"/>
    <w:rsid w:val="00293298"/>
    <w:rsid w:val="00293B52"/>
    <w:rsid w:val="002941E3"/>
    <w:rsid w:val="00294813"/>
    <w:rsid w:val="00295495"/>
    <w:rsid w:val="00295C68"/>
    <w:rsid w:val="0029630D"/>
    <w:rsid w:val="002A0975"/>
    <w:rsid w:val="002A749F"/>
    <w:rsid w:val="002B19AA"/>
    <w:rsid w:val="002C2F47"/>
    <w:rsid w:val="002C409D"/>
    <w:rsid w:val="002C5DB4"/>
    <w:rsid w:val="002C63BF"/>
    <w:rsid w:val="002C67C0"/>
    <w:rsid w:val="002D0675"/>
    <w:rsid w:val="002D082D"/>
    <w:rsid w:val="002D19A6"/>
    <w:rsid w:val="002D1A15"/>
    <w:rsid w:val="002D1DE8"/>
    <w:rsid w:val="002D4B80"/>
    <w:rsid w:val="002D5227"/>
    <w:rsid w:val="002D6544"/>
    <w:rsid w:val="002D7208"/>
    <w:rsid w:val="002D7697"/>
    <w:rsid w:val="002E0A56"/>
    <w:rsid w:val="002E0B4D"/>
    <w:rsid w:val="002E0D82"/>
    <w:rsid w:val="002E1024"/>
    <w:rsid w:val="002E10C0"/>
    <w:rsid w:val="002E1ABA"/>
    <w:rsid w:val="002E2FC0"/>
    <w:rsid w:val="002E354F"/>
    <w:rsid w:val="002F05EC"/>
    <w:rsid w:val="002F0B2C"/>
    <w:rsid w:val="002F0E2D"/>
    <w:rsid w:val="002F4118"/>
    <w:rsid w:val="002F424D"/>
    <w:rsid w:val="002F452E"/>
    <w:rsid w:val="002F60A2"/>
    <w:rsid w:val="002F7889"/>
    <w:rsid w:val="00300D27"/>
    <w:rsid w:val="003020E9"/>
    <w:rsid w:val="003029C4"/>
    <w:rsid w:val="00305D2B"/>
    <w:rsid w:val="00307087"/>
    <w:rsid w:val="00311B4E"/>
    <w:rsid w:val="00311CD5"/>
    <w:rsid w:val="003128CE"/>
    <w:rsid w:val="0031441C"/>
    <w:rsid w:val="00314AED"/>
    <w:rsid w:val="003156DF"/>
    <w:rsid w:val="00317450"/>
    <w:rsid w:val="00317455"/>
    <w:rsid w:val="003178A6"/>
    <w:rsid w:val="0032002E"/>
    <w:rsid w:val="003203D1"/>
    <w:rsid w:val="0032112E"/>
    <w:rsid w:val="003236B6"/>
    <w:rsid w:val="00323F8A"/>
    <w:rsid w:val="0032796D"/>
    <w:rsid w:val="0033194C"/>
    <w:rsid w:val="00331C69"/>
    <w:rsid w:val="00333086"/>
    <w:rsid w:val="0033380A"/>
    <w:rsid w:val="0033387C"/>
    <w:rsid w:val="0033400C"/>
    <w:rsid w:val="00334749"/>
    <w:rsid w:val="00334BBB"/>
    <w:rsid w:val="00336A7A"/>
    <w:rsid w:val="00336E19"/>
    <w:rsid w:val="00340161"/>
    <w:rsid w:val="00340971"/>
    <w:rsid w:val="00340D6C"/>
    <w:rsid w:val="0034105F"/>
    <w:rsid w:val="00341468"/>
    <w:rsid w:val="00344FFC"/>
    <w:rsid w:val="00345DC1"/>
    <w:rsid w:val="00346451"/>
    <w:rsid w:val="00346673"/>
    <w:rsid w:val="00346C7A"/>
    <w:rsid w:val="00347A5A"/>
    <w:rsid w:val="0035098B"/>
    <w:rsid w:val="00352AFE"/>
    <w:rsid w:val="003530B1"/>
    <w:rsid w:val="00353118"/>
    <w:rsid w:val="00353718"/>
    <w:rsid w:val="00353B1F"/>
    <w:rsid w:val="00353CA6"/>
    <w:rsid w:val="00353E77"/>
    <w:rsid w:val="003541D1"/>
    <w:rsid w:val="00354568"/>
    <w:rsid w:val="00355776"/>
    <w:rsid w:val="00356AF9"/>
    <w:rsid w:val="00360D01"/>
    <w:rsid w:val="00363F07"/>
    <w:rsid w:val="003644A4"/>
    <w:rsid w:val="00365353"/>
    <w:rsid w:val="0036560C"/>
    <w:rsid w:val="0036598D"/>
    <w:rsid w:val="00367FD8"/>
    <w:rsid w:val="00370ADA"/>
    <w:rsid w:val="00371EE6"/>
    <w:rsid w:val="0037294E"/>
    <w:rsid w:val="0037371E"/>
    <w:rsid w:val="00373CA9"/>
    <w:rsid w:val="00374789"/>
    <w:rsid w:val="00374A1E"/>
    <w:rsid w:val="00377173"/>
    <w:rsid w:val="00377320"/>
    <w:rsid w:val="0038347C"/>
    <w:rsid w:val="0038453B"/>
    <w:rsid w:val="00385A1A"/>
    <w:rsid w:val="003865C1"/>
    <w:rsid w:val="00386D32"/>
    <w:rsid w:val="003901A6"/>
    <w:rsid w:val="003903CB"/>
    <w:rsid w:val="00390B0F"/>
    <w:rsid w:val="00391728"/>
    <w:rsid w:val="00391F62"/>
    <w:rsid w:val="003924A4"/>
    <w:rsid w:val="003941C9"/>
    <w:rsid w:val="003955CD"/>
    <w:rsid w:val="0039679D"/>
    <w:rsid w:val="003A02C3"/>
    <w:rsid w:val="003A084C"/>
    <w:rsid w:val="003A1BA3"/>
    <w:rsid w:val="003A208D"/>
    <w:rsid w:val="003A2339"/>
    <w:rsid w:val="003A26B4"/>
    <w:rsid w:val="003A2784"/>
    <w:rsid w:val="003A3298"/>
    <w:rsid w:val="003A38E9"/>
    <w:rsid w:val="003A57E7"/>
    <w:rsid w:val="003A62DC"/>
    <w:rsid w:val="003A6866"/>
    <w:rsid w:val="003A6D9B"/>
    <w:rsid w:val="003A7AA7"/>
    <w:rsid w:val="003B07E4"/>
    <w:rsid w:val="003B09C6"/>
    <w:rsid w:val="003B131B"/>
    <w:rsid w:val="003B2B7F"/>
    <w:rsid w:val="003B2C81"/>
    <w:rsid w:val="003B3037"/>
    <w:rsid w:val="003B35B5"/>
    <w:rsid w:val="003B379D"/>
    <w:rsid w:val="003B4066"/>
    <w:rsid w:val="003B4727"/>
    <w:rsid w:val="003B5744"/>
    <w:rsid w:val="003B57ED"/>
    <w:rsid w:val="003C02D1"/>
    <w:rsid w:val="003C1D35"/>
    <w:rsid w:val="003C6908"/>
    <w:rsid w:val="003C6A87"/>
    <w:rsid w:val="003D06D9"/>
    <w:rsid w:val="003D1302"/>
    <w:rsid w:val="003D1788"/>
    <w:rsid w:val="003D2D88"/>
    <w:rsid w:val="003D345B"/>
    <w:rsid w:val="003D385A"/>
    <w:rsid w:val="003D3D05"/>
    <w:rsid w:val="003D750A"/>
    <w:rsid w:val="003E0449"/>
    <w:rsid w:val="003E093E"/>
    <w:rsid w:val="003E12D1"/>
    <w:rsid w:val="003E1EB3"/>
    <w:rsid w:val="003E2198"/>
    <w:rsid w:val="003E58E2"/>
    <w:rsid w:val="003E6DBE"/>
    <w:rsid w:val="003F272A"/>
    <w:rsid w:val="003F2A06"/>
    <w:rsid w:val="003F2B56"/>
    <w:rsid w:val="003F49D1"/>
    <w:rsid w:val="003F4E0A"/>
    <w:rsid w:val="003F54E6"/>
    <w:rsid w:val="003F60E9"/>
    <w:rsid w:val="003F7615"/>
    <w:rsid w:val="00400EE4"/>
    <w:rsid w:val="00402B86"/>
    <w:rsid w:val="004031A7"/>
    <w:rsid w:val="00404EB5"/>
    <w:rsid w:val="00407330"/>
    <w:rsid w:val="00407EB0"/>
    <w:rsid w:val="00410077"/>
    <w:rsid w:val="00410752"/>
    <w:rsid w:val="00410763"/>
    <w:rsid w:val="00410A26"/>
    <w:rsid w:val="00412CD3"/>
    <w:rsid w:val="00412E65"/>
    <w:rsid w:val="00413632"/>
    <w:rsid w:val="004138B7"/>
    <w:rsid w:val="00414D58"/>
    <w:rsid w:val="004159BF"/>
    <w:rsid w:val="00417F67"/>
    <w:rsid w:val="00420467"/>
    <w:rsid w:val="00420A05"/>
    <w:rsid w:val="00421983"/>
    <w:rsid w:val="00425E6A"/>
    <w:rsid w:val="0042678E"/>
    <w:rsid w:val="004276C2"/>
    <w:rsid w:val="00427D59"/>
    <w:rsid w:val="004302AE"/>
    <w:rsid w:val="004318D3"/>
    <w:rsid w:val="00432491"/>
    <w:rsid w:val="00434DFD"/>
    <w:rsid w:val="00434E53"/>
    <w:rsid w:val="00441658"/>
    <w:rsid w:val="00442615"/>
    <w:rsid w:val="00442D1A"/>
    <w:rsid w:val="004432F5"/>
    <w:rsid w:val="00443F8A"/>
    <w:rsid w:val="00445607"/>
    <w:rsid w:val="00445B25"/>
    <w:rsid w:val="0044609C"/>
    <w:rsid w:val="004504E7"/>
    <w:rsid w:val="00452E27"/>
    <w:rsid w:val="0045341A"/>
    <w:rsid w:val="00455132"/>
    <w:rsid w:val="0046100C"/>
    <w:rsid w:val="004625A8"/>
    <w:rsid w:val="00463215"/>
    <w:rsid w:val="00463B65"/>
    <w:rsid w:val="0046456D"/>
    <w:rsid w:val="004649FD"/>
    <w:rsid w:val="00466892"/>
    <w:rsid w:val="00466AD8"/>
    <w:rsid w:val="00470792"/>
    <w:rsid w:val="00470C63"/>
    <w:rsid w:val="00474111"/>
    <w:rsid w:val="00474CE4"/>
    <w:rsid w:val="00475023"/>
    <w:rsid w:val="004753ED"/>
    <w:rsid w:val="00476BB8"/>
    <w:rsid w:val="004775D5"/>
    <w:rsid w:val="004803C2"/>
    <w:rsid w:val="004810CD"/>
    <w:rsid w:val="004817D4"/>
    <w:rsid w:val="00482407"/>
    <w:rsid w:val="00482B5B"/>
    <w:rsid w:val="00482FAF"/>
    <w:rsid w:val="00482FB7"/>
    <w:rsid w:val="00483360"/>
    <w:rsid w:val="00485B66"/>
    <w:rsid w:val="0048680E"/>
    <w:rsid w:val="004868C9"/>
    <w:rsid w:val="00490430"/>
    <w:rsid w:val="0049083F"/>
    <w:rsid w:val="00490D96"/>
    <w:rsid w:val="0049106A"/>
    <w:rsid w:val="00491A68"/>
    <w:rsid w:val="00493C77"/>
    <w:rsid w:val="004953C7"/>
    <w:rsid w:val="0049623C"/>
    <w:rsid w:val="0049712A"/>
    <w:rsid w:val="00497430"/>
    <w:rsid w:val="004A19D8"/>
    <w:rsid w:val="004A1C38"/>
    <w:rsid w:val="004A1CC3"/>
    <w:rsid w:val="004A21DC"/>
    <w:rsid w:val="004A475F"/>
    <w:rsid w:val="004A5480"/>
    <w:rsid w:val="004A77F3"/>
    <w:rsid w:val="004A7920"/>
    <w:rsid w:val="004A7EC0"/>
    <w:rsid w:val="004B1BFF"/>
    <w:rsid w:val="004B21BB"/>
    <w:rsid w:val="004B2884"/>
    <w:rsid w:val="004B2C5D"/>
    <w:rsid w:val="004B552E"/>
    <w:rsid w:val="004B623F"/>
    <w:rsid w:val="004B6A8F"/>
    <w:rsid w:val="004C02FC"/>
    <w:rsid w:val="004C1D0B"/>
    <w:rsid w:val="004C27EA"/>
    <w:rsid w:val="004C2982"/>
    <w:rsid w:val="004C3A4F"/>
    <w:rsid w:val="004C6D59"/>
    <w:rsid w:val="004D0557"/>
    <w:rsid w:val="004D1AB7"/>
    <w:rsid w:val="004D2AAE"/>
    <w:rsid w:val="004D2C58"/>
    <w:rsid w:val="004D3609"/>
    <w:rsid w:val="004D539F"/>
    <w:rsid w:val="004D62E0"/>
    <w:rsid w:val="004E02F6"/>
    <w:rsid w:val="004E0995"/>
    <w:rsid w:val="004E10BC"/>
    <w:rsid w:val="004E1258"/>
    <w:rsid w:val="004E1503"/>
    <w:rsid w:val="004E2D4C"/>
    <w:rsid w:val="004E36F0"/>
    <w:rsid w:val="004E3B4C"/>
    <w:rsid w:val="004E407E"/>
    <w:rsid w:val="004E4EAB"/>
    <w:rsid w:val="004E5025"/>
    <w:rsid w:val="004E5CC4"/>
    <w:rsid w:val="004E7E6A"/>
    <w:rsid w:val="004F259E"/>
    <w:rsid w:val="004F34A3"/>
    <w:rsid w:val="004F47AF"/>
    <w:rsid w:val="004F5378"/>
    <w:rsid w:val="004F60B9"/>
    <w:rsid w:val="004F634D"/>
    <w:rsid w:val="004F70B9"/>
    <w:rsid w:val="0050258F"/>
    <w:rsid w:val="00502893"/>
    <w:rsid w:val="0050581D"/>
    <w:rsid w:val="00507284"/>
    <w:rsid w:val="00511084"/>
    <w:rsid w:val="005144F8"/>
    <w:rsid w:val="00514C36"/>
    <w:rsid w:val="00515079"/>
    <w:rsid w:val="005202D4"/>
    <w:rsid w:val="0052219B"/>
    <w:rsid w:val="00522DA7"/>
    <w:rsid w:val="00526543"/>
    <w:rsid w:val="00526629"/>
    <w:rsid w:val="005266F4"/>
    <w:rsid w:val="0052698A"/>
    <w:rsid w:val="00527957"/>
    <w:rsid w:val="00527A64"/>
    <w:rsid w:val="00530545"/>
    <w:rsid w:val="005333A1"/>
    <w:rsid w:val="005342A3"/>
    <w:rsid w:val="00534B60"/>
    <w:rsid w:val="00535DDF"/>
    <w:rsid w:val="00536CF6"/>
    <w:rsid w:val="005378B5"/>
    <w:rsid w:val="00537DB9"/>
    <w:rsid w:val="00537E37"/>
    <w:rsid w:val="005415F6"/>
    <w:rsid w:val="005419BC"/>
    <w:rsid w:val="00542E1D"/>
    <w:rsid w:val="00544F4C"/>
    <w:rsid w:val="00545A2A"/>
    <w:rsid w:val="00545E8C"/>
    <w:rsid w:val="0055148D"/>
    <w:rsid w:val="0055196D"/>
    <w:rsid w:val="005531CB"/>
    <w:rsid w:val="00560386"/>
    <w:rsid w:val="005605F8"/>
    <w:rsid w:val="00560ACA"/>
    <w:rsid w:val="00560F15"/>
    <w:rsid w:val="00561A88"/>
    <w:rsid w:val="00563D1D"/>
    <w:rsid w:val="00565370"/>
    <w:rsid w:val="00565ACC"/>
    <w:rsid w:val="00567DF7"/>
    <w:rsid w:val="00570862"/>
    <w:rsid w:val="00572550"/>
    <w:rsid w:val="00572F72"/>
    <w:rsid w:val="00573288"/>
    <w:rsid w:val="005736A6"/>
    <w:rsid w:val="00574ADC"/>
    <w:rsid w:val="0057595C"/>
    <w:rsid w:val="00575E9F"/>
    <w:rsid w:val="005769C3"/>
    <w:rsid w:val="00581032"/>
    <w:rsid w:val="00581824"/>
    <w:rsid w:val="00581ABB"/>
    <w:rsid w:val="00581E97"/>
    <w:rsid w:val="00583723"/>
    <w:rsid w:val="00583B56"/>
    <w:rsid w:val="00584158"/>
    <w:rsid w:val="00585E73"/>
    <w:rsid w:val="005872EE"/>
    <w:rsid w:val="00587F2C"/>
    <w:rsid w:val="00591A56"/>
    <w:rsid w:val="00591AC8"/>
    <w:rsid w:val="005941EB"/>
    <w:rsid w:val="005943DC"/>
    <w:rsid w:val="005951BB"/>
    <w:rsid w:val="0059522F"/>
    <w:rsid w:val="005957D3"/>
    <w:rsid w:val="00596177"/>
    <w:rsid w:val="005A0D91"/>
    <w:rsid w:val="005A1399"/>
    <w:rsid w:val="005A1ACF"/>
    <w:rsid w:val="005A1B5F"/>
    <w:rsid w:val="005A2038"/>
    <w:rsid w:val="005B0E5C"/>
    <w:rsid w:val="005B128C"/>
    <w:rsid w:val="005B2C9A"/>
    <w:rsid w:val="005B2E38"/>
    <w:rsid w:val="005B3258"/>
    <w:rsid w:val="005B4A27"/>
    <w:rsid w:val="005B5A16"/>
    <w:rsid w:val="005B69F1"/>
    <w:rsid w:val="005B71EA"/>
    <w:rsid w:val="005B79BC"/>
    <w:rsid w:val="005C0955"/>
    <w:rsid w:val="005C1819"/>
    <w:rsid w:val="005C3445"/>
    <w:rsid w:val="005C360E"/>
    <w:rsid w:val="005C55E8"/>
    <w:rsid w:val="005C58B3"/>
    <w:rsid w:val="005C6445"/>
    <w:rsid w:val="005D199A"/>
    <w:rsid w:val="005D1A77"/>
    <w:rsid w:val="005D4A3D"/>
    <w:rsid w:val="005D5681"/>
    <w:rsid w:val="005D5C3E"/>
    <w:rsid w:val="005E21C3"/>
    <w:rsid w:val="005E247F"/>
    <w:rsid w:val="005E35A9"/>
    <w:rsid w:val="005E36D7"/>
    <w:rsid w:val="005E730D"/>
    <w:rsid w:val="005E7491"/>
    <w:rsid w:val="005F02A6"/>
    <w:rsid w:val="005F0B6A"/>
    <w:rsid w:val="005F1019"/>
    <w:rsid w:val="005F32F8"/>
    <w:rsid w:val="005F4970"/>
    <w:rsid w:val="005F4D89"/>
    <w:rsid w:val="005F4FEF"/>
    <w:rsid w:val="005F69FE"/>
    <w:rsid w:val="005F6DC1"/>
    <w:rsid w:val="005F7224"/>
    <w:rsid w:val="00601820"/>
    <w:rsid w:val="00602C67"/>
    <w:rsid w:val="00603844"/>
    <w:rsid w:val="0060412D"/>
    <w:rsid w:val="00604442"/>
    <w:rsid w:val="006049F0"/>
    <w:rsid w:val="00604F88"/>
    <w:rsid w:val="00606016"/>
    <w:rsid w:val="00606A10"/>
    <w:rsid w:val="00607A3B"/>
    <w:rsid w:val="00607CA7"/>
    <w:rsid w:val="00610947"/>
    <w:rsid w:val="00610A3C"/>
    <w:rsid w:val="00612977"/>
    <w:rsid w:val="00612D97"/>
    <w:rsid w:val="00613775"/>
    <w:rsid w:val="00613795"/>
    <w:rsid w:val="0061477E"/>
    <w:rsid w:val="00614A66"/>
    <w:rsid w:val="00614B6B"/>
    <w:rsid w:val="00614ED3"/>
    <w:rsid w:val="00615A65"/>
    <w:rsid w:val="00616A0D"/>
    <w:rsid w:val="00617635"/>
    <w:rsid w:val="0062207C"/>
    <w:rsid w:val="006223CD"/>
    <w:rsid w:val="006224A1"/>
    <w:rsid w:val="006231DD"/>
    <w:rsid w:val="0062462D"/>
    <w:rsid w:val="006246D6"/>
    <w:rsid w:val="00624BA8"/>
    <w:rsid w:val="00625E49"/>
    <w:rsid w:val="00626F50"/>
    <w:rsid w:val="006270D5"/>
    <w:rsid w:val="00627DE8"/>
    <w:rsid w:val="006316E9"/>
    <w:rsid w:val="00635B25"/>
    <w:rsid w:val="00636763"/>
    <w:rsid w:val="00640788"/>
    <w:rsid w:val="0064492E"/>
    <w:rsid w:val="006453DC"/>
    <w:rsid w:val="00651143"/>
    <w:rsid w:val="00652422"/>
    <w:rsid w:val="00652B8C"/>
    <w:rsid w:val="006575D1"/>
    <w:rsid w:val="006605B5"/>
    <w:rsid w:val="006615B3"/>
    <w:rsid w:val="006625A9"/>
    <w:rsid w:val="00662B58"/>
    <w:rsid w:val="00663BC2"/>
    <w:rsid w:val="00664B43"/>
    <w:rsid w:val="00665D93"/>
    <w:rsid w:val="00666015"/>
    <w:rsid w:val="006661F1"/>
    <w:rsid w:val="00667594"/>
    <w:rsid w:val="00671A3D"/>
    <w:rsid w:val="006734B7"/>
    <w:rsid w:val="00674055"/>
    <w:rsid w:val="00674F58"/>
    <w:rsid w:val="0067698E"/>
    <w:rsid w:val="00680B4F"/>
    <w:rsid w:val="006817B6"/>
    <w:rsid w:val="00681A96"/>
    <w:rsid w:val="00682AF5"/>
    <w:rsid w:val="00683345"/>
    <w:rsid w:val="0068359B"/>
    <w:rsid w:val="006857B3"/>
    <w:rsid w:val="00687A92"/>
    <w:rsid w:val="00691604"/>
    <w:rsid w:val="00692738"/>
    <w:rsid w:val="00694269"/>
    <w:rsid w:val="00695802"/>
    <w:rsid w:val="00695B1D"/>
    <w:rsid w:val="006A032B"/>
    <w:rsid w:val="006A0D35"/>
    <w:rsid w:val="006A171F"/>
    <w:rsid w:val="006A256B"/>
    <w:rsid w:val="006A3707"/>
    <w:rsid w:val="006A63EF"/>
    <w:rsid w:val="006B03C0"/>
    <w:rsid w:val="006B2762"/>
    <w:rsid w:val="006B307F"/>
    <w:rsid w:val="006B3708"/>
    <w:rsid w:val="006B411A"/>
    <w:rsid w:val="006B6AE5"/>
    <w:rsid w:val="006B6BD4"/>
    <w:rsid w:val="006B6C55"/>
    <w:rsid w:val="006B755E"/>
    <w:rsid w:val="006C0AB1"/>
    <w:rsid w:val="006C2496"/>
    <w:rsid w:val="006C2C6C"/>
    <w:rsid w:val="006C31E9"/>
    <w:rsid w:val="006C52AD"/>
    <w:rsid w:val="006C5520"/>
    <w:rsid w:val="006C5CAD"/>
    <w:rsid w:val="006C7084"/>
    <w:rsid w:val="006C7296"/>
    <w:rsid w:val="006C76F5"/>
    <w:rsid w:val="006C78BB"/>
    <w:rsid w:val="006D033E"/>
    <w:rsid w:val="006D12DC"/>
    <w:rsid w:val="006D1BEA"/>
    <w:rsid w:val="006D1E3C"/>
    <w:rsid w:val="006D2C67"/>
    <w:rsid w:val="006D2D9E"/>
    <w:rsid w:val="006D41B6"/>
    <w:rsid w:val="006D422B"/>
    <w:rsid w:val="006D4A99"/>
    <w:rsid w:val="006D585C"/>
    <w:rsid w:val="006D78F0"/>
    <w:rsid w:val="006E04AE"/>
    <w:rsid w:val="006E09F1"/>
    <w:rsid w:val="006E15D2"/>
    <w:rsid w:val="006E4AD1"/>
    <w:rsid w:val="006E56D4"/>
    <w:rsid w:val="006E587A"/>
    <w:rsid w:val="006E6DC7"/>
    <w:rsid w:val="006E7B1F"/>
    <w:rsid w:val="006F0206"/>
    <w:rsid w:val="006F0910"/>
    <w:rsid w:val="006F1408"/>
    <w:rsid w:val="006F3A7E"/>
    <w:rsid w:val="006F4CB6"/>
    <w:rsid w:val="006F59BE"/>
    <w:rsid w:val="006F5B12"/>
    <w:rsid w:val="006F5FA2"/>
    <w:rsid w:val="006F71F7"/>
    <w:rsid w:val="006F7266"/>
    <w:rsid w:val="006F7719"/>
    <w:rsid w:val="00701D4B"/>
    <w:rsid w:val="007035C7"/>
    <w:rsid w:val="0070436E"/>
    <w:rsid w:val="007044B1"/>
    <w:rsid w:val="007058DC"/>
    <w:rsid w:val="00706536"/>
    <w:rsid w:val="00712326"/>
    <w:rsid w:val="0072109B"/>
    <w:rsid w:val="00722204"/>
    <w:rsid w:val="00722E84"/>
    <w:rsid w:val="00723414"/>
    <w:rsid w:val="00724348"/>
    <w:rsid w:val="007250FB"/>
    <w:rsid w:val="00732668"/>
    <w:rsid w:val="007341A0"/>
    <w:rsid w:val="0073449C"/>
    <w:rsid w:val="007346D8"/>
    <w:rsid w:val="00735F51"/>
    <w:rsid w:val="00736166"/>
    <w:rsid w:val="0073785C"/>
    <w:rsid w:val="00740452"/>
    <w:rsid w:val="007404F0"/>
    <w:rsid w:val="00741F1A"/>
    <w:rsid w:val="00743782"/>
    <w:rsid w:val="0074390B"/>
    <w:rsid w:val="00745674"/>
    <w:rsid w:val="0074588D"/>
    <w:rsid w:val="007461D7"/>
    <w:rsid w:val="00746721"/>
    <w:rsid w:val="00746D5E"/>
    <w:rsid w:val="007472A8"/>
    <w:rsid w:val="0075265F"/>
    <w:rsid w:val="00753055"/>
    <w:rsid w:val="007563FC"/>
    <w:rsid w:val="007567B2"/>
    <w:rsid w:val="007576CD"/>
    <w:rsid w:val="007618D8"/>
    <w:rsid w:val="00762887"/>
    <w:rsid w:val="00762CFA"/>
    <w:rsid w:val="00763C5F"/>
    <w:rsid w:val="00763E57"/>
    <w:rsid w:val="007642D3"/>
    <w:rsid w:val="00770B43"/>
    <w:rsid w:val="00771EA5"/>
    <w:rsid w:val="007722EC"/>
    <w:rsid w:val="007727F0"/>
    <w:rsid w:val="00772C70"/>
    <w:rsid w:val="007750F2"/>
    <w:rsid w:val="00775516"/>
    <w:rsid w:val="00775E54"/>
    <w:rsid w:val="0077646A"/>
    <w:rsid w:val="00777404"/>
    <w:rsid w:val="00777E82"/>
    <w:rsid w:val="007832F2"/>
    <w:rsid w:val="0078443F"/>
    <w:rsid w:val="00784AF2"/>
    <w:rsid w:val="00784D0E"/>
    <w:rsid w:val="00794A93"/>
    <w:rsid w:val="007955F0"/>
    <w:rsid w:val="007A08F5"/>
    <w:rsid w:val="007A3330"/>
    <w:rsid w:val="007A46CA"/>
    <w:rsid w:val="007A618D"/>
    <w:rsid w:val="007A66BD"/>
    <w:rsid w:val="007A7D6D"/>
    <w:rsid w:val="007B1EDD"/>
    <w:rsid w:val="007B43D9"/>
    <w:rsid w:val="007B4FF0"/>
    <w:rsid w:val="007B51AD"/>
    <w:rsid w:val="007B7254"/>
    <w:rsid w:val="007B799D"/>
    <w:rsid w:val="007C0C7E"/>
    <w:rsid w:val="007C174F"/>
    <w:rsid w:val="007C3DD4"/>
    <w:rsid w:val="007C4C88"/>
    <w:rsid w:val="007C5414"/>
    <w:rsid w:val="007C59E3"/>
    <w:rsid w:val="007C5DA2"/>
    <w:rsid w:val="007D0034"/>
    <w:rsid w:val="007D1153"/>
    <w:rsid w:val="007D25FC"/>
    <w:rsid w:val="007D403E"/>
    <w:rsid w:val="007D5008"/>
    <w:rsid w:val="007D6417"/>
    <w:rsid w:val="007D69C3"/>
    <w:rsid w:val="007D70E8"/>
    <w:rsid w:val="007D7123"/>
    <w:rsid w:val="007D73BD"/>
    <w:rsid w:val="007D7DC7"/>
    <w:rsid w:val="007E04B2"/>
    <w:rsid w:val="007E232A"/>
    <w:rsid w:val="007E313D"/>
    <w:rsid w:val="007E63A9"/>
    <w:rsid w:val="007E6BB4"/>
    <w:rsid w:val="007F1A3F"/>
    <w:rsid w:val="007F2528"/>
    <w:rsid w:val="007F27C2"/>
    <w:rsid w:val="007F4520"/>
    <w:rsid w:val="007F4C14"/>
    <w:rsid w:val="007F5CB3"/>
    <w:rsid w:val="007F5EBE"/>
    <w:rsid w:val="007F74E5"/>
    <w:rsid w:val="007F792F"/>
    <w:rsid w:val="00805022"/>
    <w:rsid w:val="008054ED"/>
    <w:rsid w:val="00805F58"/>
    <w:rsid w:val="00807543"/>
    <w:rsid w:val="0080767C"/>
    <w:rsid w:val="008109E5"/>
    <w:rsid w:val="008117BB"/>
    <w:rsid w:val="00813F25"/>
    <w:rsid w:val="00817A76"/>
    <w:rsid w:val="00820B6A"/>
    <w:rsid w:val="00822602"/>
    <w:rsid w:val="00823D8A"/>
    <w:rsid w:val="00825A2A"/>
    <w:rsid w:val="00825B71"/>
    <w:rsid w:val="00830F2C"/>
    <w:rsid w:val="00831FD6"/>
    <w:rsid w:val="008322FA"/>
    <w:rsid w:val="0083314A"/>
    <w:rsid w:val="0083428B"/>
    <w:rsid w:val="0083567B"/>
    <w:rsid w:val="008363AD"/>
    <w:rsid w:val="00836E34"/>
    <w:rsid w:val="00840B2E"/>
    <w:rsid w:val="008506AF"/>
    <w:rsid w:val="008508ED"/>
    <w:rsid w:val="008516F2"/>
    <w:rsid w:val="0085388A"/>
    <w:rsid w:val="00855F9C"/>
    <w:rsid w:val="008560C1"/>
    <w:rsid w:val="00856233"/>
    <w:rsid w:val="008602C7"/>
    <w:rsid w:val="008612E2"/>
    <w:rsid w:val="008612FA"/>
    <w:rsid w:val="008621FD"/>
    <w:rsid w:val="008665D4"/>
    <w:rsid w:val="008703C0"/>
    <w:rsid w:val="008707BB"/>
    <w:rsid w:val="008722F9"/>
    <w:rsid w:val="0087354E"/>
    <w:rsid w:val="008739DE"/>
    <w:rsid w:val="00875BB6"/>
    <w:rsid w:val="00875D8F"/>
    <w:rsid w:val="00876B4C"/>
    <w:rsid w:val="0087749D"/>
    <w:rsid w:val="00877645"/>
    <w:rsid w:val="00882931"/>
    <w:rsid w:val="00882D35"/>
    <w:rsid w:val="008841CD"/>
    <w:rsid w:val="00885DCD"/>
    <w:rsid w:val="0088683D"/>
    <w:rsid w:val="00886A93"/>
    <w:rsid w:val="00887620"/>
    <w:rsid w:val="00887B7D"/>
    <w:rsid w:val="00887C9A"/>
    <w:rsid w:val="00890B0D"/>
    <w:rsid w:val="0089359F"/>
    <w:rsid w:val="0089388B"/>
    <w:rsid w:val="008938B1"/>
    <w:rsid w:val="00893EA8"/>
    <w:rsid w:val="0089478E"/>
    <w:rsid w:val="00895C77"/>
    <w:rsid w:val="008962CA"/>
    <w:rsid w:val="00897614"/>
    <w:rsid w:val="008A0093"/>
    <w:rsid w:val="008A032A"/>
    <w:rsid w:val="008A1E12"/>
    <w:rsid w:val="008A395B"/>
    <w:rsid w:val="008A51F5"/>
    <w:rsid w:val="008A5DAA"/>
    <w:rsid w:val="008A6439"/>
    <w:rsid w:val="008A6700"/>
    <w:rsid w:val="008A7429"/>
    <w:rsid w:val="008B0DA9"/>
    <w:rsid w:val="008B1C6D"/>
    <w:rsid w:val="008B2854"/>
    <w:rsid w:val="008B2F52"/>
    <w:rsid w:val="008B3472"/>
    <w:rsid w:val="008B3937"/>
    <w:rsid w:val="008B3F3A"/>
    <w:rsid w:val="008B54B4"/>
    <w:rsid w:val="008B7A2C"/>
    <w:rsid w:val="008C2668"/>
    <w:rsid w:val="008C3F7E"/>
    <w:rsid w:val="008C5994"/>
    <w:rsid w:val="008D4475"/>
    <w:rsid w:val="008D4ABC"/>
    <w:rsid w:val="008D4F97"/>
    <w:rsid w:val="008E0EC4"/>
    <w:rsid w:val="008E1C75"/>
    <w:rsid w:val="008E5923"/>
    <w:rsid w:val="008E65F4"/>
    <w:rsid w:val="008F45A8"/>
    <w:rsid w:val="008F4FA1"/>
    <w:rsid w:val="008F7CCC"/>
    <w:rsid w:val="00900FCB"/>
    <w:rsid w:val="00901DA1"/>
    <w:rsid w:val="00904A16"/>
    <w:rsid w:val="00905018"/>
    <w:rsid w:val="00905397"/>
    <w:rsid w:val="00906465"/>
    <w:rsid w:val="00910205"/>
    <w:rsid w:val="009108DC"/>
    <w:rsid w:val="00910BFC"/>
    <w:rsid w:val="009112D7"/>
    <w:rsid w:val="00912344"/>
    <w:rsid w:val="00912EC0"/>
    <w:rsid w:val="0091340A"/>
    <w:rsid w:val="009136FC"/>
    <w:rsid w:val="00917458"/>
    <w:rsid w:val="00917E81"/>
    <w:rsid w:val="00920DFF"/>
    <w:rsid w:val="00921508"/>
    <w:rsid w:val="00930AE6"/>
    <w:rsid w:val="0093218B"/>
    <w:rsid w:val="00935843"/>
    <w:rsid w:val="00935941"/>
    <w:rsid w:val="00936426"/>
    <w:rsid w:val="00937F8B"/>
    <w:rsid w:val="00941923"/>
    <w:rsid w:val="00943D17"/>
    <w:rsid w:val="009444CE"/>
    <w:rsid w:val="00945BEE"/>
    <w:rsid w:val="00945E37"/>
    <w:rsid w:val="0094622A"/>
    <w:rsid w:val="00946DE8"/>
    <w:rsid w:val="0095247B"/>
    <w:rsid w:val="00953A84"/>
    <w:rsid w:val="00954136"/>
    <w:rsid w:val="00954CAA"/>
    <w:rsid w:val="00961BFD"/>
    <w:rsid w:val="00971245"/>
    <w:rsid w:val="009724F4"/>
    <w:rsid w:val="0097310F"/>
    <w:rsid w:val="00977105"/>
    <w:rsid w:val="00980569"/>
    <w:rsid w:val="00980873"/>
    <w:rsid w:val="00981D87"/>
    <w:rsid w:val="009831C2"/>
    <w:rsid w:val="00983E48"/>
    <w:rsid w:val="009849EA"/>
    <w:rsid w:val="0098590A"/>
    <w:rsid w:val="00986232"/>
    <w:rsid w:val="0098792E"/>
    <w:rsid w:val="009912A1"/>
    <w:rsid w:val="0099289E"/>
    <w:rsid w:val="00993A4F"/>
    <w:rsid w:val="00994B2F"/>
    <w:rsid w:val="00995A7D"/>
    <w:rsid w:val="00997C60"/>
    <w:rsid w:val="009A262E"/>
    <w:rsid w:val="009A33BB"/>
    <w:rsid w:val="009A57AE"/>
    <w:rsid w:val="009A5C86"/>
    <w:rsid w:val="009A63EB"/>
    <w:rsid w:val="009A683F"/>
    <w:rsid w:val="009A6B24"/>
    <w:rsid w:val="009B0D8A"/>
    <w:rsid w:val="009B0DAF"/>
    <w:rsid w:val="009B4776"/>
    <w:rsid w:val="009B508D"/>
    <w:rsid w:val="009B6238"/>
    <w:rsid w:val="009B716E"/>
    <w:rsid w:val="009C163C"/>
    <w:rsid w:val="009C1902"/>
    <w:rsid w:val="009C1F71"/>
    <w:rsid w:val="009C20E5"/>
    <w:rsid w:val="009C3B2D"/>
    <w:rsid w:val="009C3E01"/>
    <w:rsid w:val="009C4BD8"/>
    <w:rsid w:val="009C4FB5"/>
    <w:rsid w:val="009C5AF2"/>
    <w:rsid w:val="009C5F32"/>
    <w:rsid w:val="009D08F0"/>
    <w:rsid w:val="009D1D19"/>
    <w:rsid w:val="009D40D2"/>
    <w:rsid w:val="009D7A87"/>
    <w:rsid w:val="009E21B9"/>
    <w:rsid w:val="009E5EB6"/>
    <w:rsid w:val="009E61D5"/>
    <w:rsid w:val="009E622B"/>
    <w:rsid w:val="009E64DC"/>
    <w:rsid w:val="009E7026"/>
    <w:rsid w:val="009E78D9"/>
    <w:rsid w:val="009F2476"/>
    <w:rsid w:val="009F437F"/>
    <w:rsid w:val="009F4E26"/>
    <w:rsid w:val="009F4F99"/>
    <w:rsid w:val="009F5AA5"/>
    <w:rsid w:val="009F6660"/>
    <w:rsid w:val="009F70A1"/>
    <w:rsid w:val="00A01CBF"/>
    <w:rsid w:val="00A03C9B"/>
    <w:rsid w:val="00A05793"/>
    <w:rsid w:val="00A069B7"/>
    <w:rsid w:val="00A0701C"/>
    <w:rsid w:val="00A07D45"/>
    <w:rsid w:val="00A10234"/>
    <w:rsid w:val="00A10692"/>
    <w:rsid w:val="00A12DBE"/>
    <w:rsid w:val="00A136F5"/>
    <w:rsid w:val="00A13BC2"/>
    <w:rsid w:val="00A145A7"/>
    <w:rsid w:val="00A14AF2"/>
    <w:rsid w:val="00A14B26"/>
    <w:rsid w:val="00A1636D"/>
    <w:rsid w:val="00A21ED2"/>
    <w:rsid w:val="00A23762"/>
    <w:rsid w:val="00A250B3"/>
    <w:rsid w:val="00A30A8F"/>
    <w:rsid w:val="00A313A1"/>
    <w:rsid w:val="00A319DC"/>
    <w:rsid w:val="00A32A0E"/>
    <w:rsid w:val="00A32E2D"/>
    <w:rsid w:val="00A3399D"/>
    <w:rsid w:val="00A33F45"/>
    <w:rsid w:val="00A34F0A"/>
    <w:rsid w:val="00A410EE"/>
    <w:rsid w:val="00A4179C"/>
    <w:rsid w:val="00A41F1A"/>
    <w:rsid w:val="00A43147"/>
    <w:rsid w:val="00A4491B"/>
    <w:rsid w:val="00A45C4D"/>
    <w:rsid w:val="00A4666C"/>
    <w:rsid w:val="00A50626"/>
    <w:rsid w:val="00A51890"/>
    <w:rsid w:val="00A51C1F"/>
    <w:rsid w:val="00A54D28"/>
    <w:rsid w:val="00A563B5"/>
    <w:rsid w:val="00A574B9"/>
    <w:rsid w:val="00A60559"/>
    <w:rsid w:val="00A62D8C"/>
    <w:rsid w:val="00A657B7"/>
    <w:rsid w:val="00A661D3"/>
    <w:rsid w:val="00A67AAB"/>
    <w:rsid w:val="00A70820"/>
    <w:rsid w:val="00A7259E"/>
    <w:rsid w:val="00A75910"/>
    <w:rsid w:val="00A76BDD"/>
    <w:rsid w:val="00A779D4"/>
    <w:rsid w:val="00A807DF"/>
    <w:rsid w:val="00A81E00"/>
    <w:rsid w:val="00A8545A"/>
    <w:rsid w:val="00A913FE"/>
    <w:rsid w:val="00A91846"/>
    <w:rsid w:val="00A9290E"/>
    <w:rsid w:val="00A94AF2"/>
    <w:rsid w:val="00A95B77"/>
    <w:rsid w:val="00AA07C9"/>
    <w:rsid w:val="00AA3838"/>
    <w:rsid w:val="00AA471E"/>
    <w:rsid w:val="00AA637C"/>
    <w:rsid w:val="00AA6C4C"/>
    <w:rsid w:val="00AB4FC3"/>
    <w:rsid w:val="00AB63B2"/>
    <w:rsid w:val="00AB65DA"/>
    <w:rsid w:val="00AB6AD4"/>
    <w:rsid w:val="00AB75FA"/>
    <w:rsid w:val="00AC0BAC"/>
    <w:rsid w:val="00AC20AE"/>
    <w:rsid w:val="00AC4A8A"/>
    <w:rsid w:val="00AC562A"/>
    <w:rsid w:val="00AC7FF9"/>
    <w:rsid w:val="00AD04AB"/>
    <w:rsid w:val="00AD1027"/>
    <w:rsid w:val="00AD2AAF"/>
    <w:rsid w:val="00AD35B8"/>
    <w:rsid w:val="00AD3A9F"/>
    <w:rsid w:val="00AD42E3"/>
    <w:rsid w:val="00AD44AE"/>
    <w:rsid w:val="00AD464E"/>
    <w:rsid w:val="00AD4FC5"/>
    <w:rsid w:val="00AD7B1A"/>
    <w:rsid w:val="00AD7EBA"/>
    <w:rsid w:val="00AE0A28"/>
    <w:rsid w:val="00AE0FB2"/>
    <w:rsid w:val="00AE161B"/>
    <w:rsid w:val="00AE2A07"/>
    <w:rsid w:val="00AE476C"/>
    <w:rsid w:val="00AE5181"/>
    <w:rsid w:val="00AE5BFB"/>
    <w:rsid w:val="00AE64F3"/>
    <w:rsid w:val="00AE6B2C"/>
    <w:rsid w:val="00AE6D70"/>
    <w:rsid w:val="00AF2D83"/>
    <w:rsid w:val="00AF484E"/>
    <w:rsid w:val="00AF6DCB"/>
    <w:rsid w:val="00AF7660"/>
    <w:rsid w:val="00B0189B"/>
    <w:rsid w:val="00B02798"/>
    <w:rsid w:val="00B0380F"/>
    <w:rsid w:val="00B043E3"/>
    <w:rsid w:val="00B047E9"/>
    <w:rsid w:val="00B05BC7"/>
    <w:rsid w:val="00B067A5"/>
    <w:rsid w:val="00B070A3"/>
    <w:rsid w:val="00B07E0D"/>
    <w:rsid w:val="00B07FFC"/>
    <w:rsid w:val="00B110CE"/>
    <w:rsid w:val="00B1143B"/>
    <w:rsid w:val="00B125BE"/>
    <w:rsid w:val="00B14911"/>
    <w:rsid w:val="00B14E17"/>
    <w:rsid w:val="00B15747"/>
    <w:rsid w:val="00B17B21"/>
    <w:rsid w:val="00B21CE1"/>
    <w:rsid w:val="00B23B8A"/>
    <w:rsid w:val="00B2593A"/>
    <w:rsid w:val="00B26AFD"/>
    <w:rsid w:val="00B26BF7"/>
    <w:rsid w:val="00B30002"/>
    <w:rsid w:val="00B30116"/>
    <w:rsid w:val="00B329BB"/>
    <w:rsid w:val="00B33378"/>
    <w:rsid w:val="00B35F2F"/>
    <w:rsid w:val="00B4287C"/>
    <w:rsid w:val="00B42B00"/>
    <w:rsid w:val="00B45B02"/>
    <w:rsid w:val="00B45E1F"/>
    <w:rsid w:val="00B46626"/>
    <w:rsid w:val="00B469F0"/>
    <w:rsid w:val="00B5082C"/>
    <w:rsid w:val="00B51657"/>
    <w:rsid w:val="00B51C59"/>
    <w:rsid w:val="00B54FCD"/>
    <w:rsid w:val="00B554BF"/>
    <w:rsid w:val="00B55EF1"/>
    <w:rsid w:val="00B56926"/>
    <w:rsid w:val="00B5721D"/>
    <w:rsid w:val="00B57E59"/>
    <w:rsid w:val="00B60144"/>
    <w:rsid w:val="00B617EB"/>
    <w:rsid w:val="00B61C86"/>
    <w:rsid w:val="00B63BD2"/>
    <w:rsid w:val="00B64C4F"/>
    <w:rsid w:val="00B65B12"/>
    <w:rsid w:val="00B65F02"/>
    <w:rsid w:val="00B6604A"/>
    <w:rsid w:val="00B672F7"/>
    <w:rsid w:val="00B6737F"/>
    <w:rsid w:val="00B70C63"/>
    <w:rsid w:val="00B70F97"/>
    <w:rsid w:val="00B712A9"/>
    <w:rsid w:val="00B71EC7"/>
    <w:rsid w:val="00B731A5"/>
    <w:rsid w:val="00B73E08"/>
    <w:rsid w:val="00B741CF"/>
    <w:rsid w:val="00B7437B"/>
    <w:rsid w:val="00B746CA"/>
    <w:rsid w:val="00B7545C"/>
    <w:rsid w:val="00B75579"/>
    <w:rsid w:val="00B804C1"/>
    <w:rsid w:val="00B80C2B"/>
    <w:rsid w:val="00B82376"/>
    <w:rsid w:val="00B83F62"/>
    <w:rsid w:val="00B83FF3"/>
    <w:rsid w:val="00B846AF"/>
    <w:rsid w:val="00B84739"/>
    <w:rsid w:val="00B87672"/>
    <w:rsid w:val="00B9154B"/>
    <w:rsid w:val="00B929AE"/>
    <w:rsid w:val="00B934D5"/>
    <w:rsid w:val="00B93588"/>
    <w:rsid w:val="00B944A2"/>
    <w:rsid w:val="00B94D90"/>
    <w:rsid w:val="00B97DC7"/>
    <w:rsid w:val="00BA12EA"/>
    <w:rsid w:val="00BA1D0C"/>
    <w:rsid w:val="00BA2D01"/>
    <w:rsid w:val="00BA3F8C"/>
    <w:rsid w:val="00BA4875"/>
    <w:rsid w:val="00BB0862"/>
    <w:rsid w:val="00BB1384"/>
    <w:rsid w:val="00BB1D8E"/>
    <w:rsid w:val="00BB3196"/>
    <w:rsid w:val="00BB7A1A"/>
    <w:rsid w:val="00BC01BD"/>
    <w:rsid w:val="00BC1339"/>
    <w:rsid w:val="00BC38A9"/>
    <w:rsid w:val="00BC57D3"/>
    <w:rsid w:val="00BC5838"/>
    <w:rsid w:val="00BC66F9"/>
    <w:rsid w:val="00BC70CD"/>
    <w:rsid w:val="00BC7340"/>
    <w:rsid w:val="00BD17C5"/>
    <w:rsid w:val="00BD26BA"/>
    <w:rsid w:val="00BD3BE4"/>
    <w:rsid w:val="00BD3C57"/>
    <w:rsid w:val="00BD4B66"/>
    <w:rsid w:val="00BD57FE"/>
    <w:rsid w:val="00BD6904"/>
    <w:rsid w:val="00BE2F08"/>
    <w:rsid w:val="00BE2F29"/>
    <w:rsid w:val="00BE45B9"/>
    <w:rsid w:val="00BE5A05"/>
    <w:rsid w:val="00BF0880"/>
    <w:rsid w:val="00BF0DA1"/>
    <w:rsid w:val="00BF0E97"/>
    <w:rsid w:val="00BF1E2E"/>
    <w:rsid w:val="00BF1F3F"/>
    <w:rsid w:val="00BF263C"/>
    <w:rsid w:val="00BF2BCF"/>
    <w:rsid w:val="00BF6513"/>
    <w:rsid w:val="00BF6E7F"/>
    <w:rsid w:val="00BF7241"/>
    <w:rsid w:val="00C016A0"/>
    <w:rsid w:val="00C0290F"/>
    <w:rsid w:val="00C0428C"/>
    <w:rsid w:val="00C05F09"/>
    <w:rsid w:val="00C0648E"/>
    <w:rsid w:val="00C066DB"/>
    <w:rsid w:val="00C106B0"/>
    <w:rsid w:val="00C12C59"/>
    <w:rsid w:val="00C13127"/>
    <w:rsid w:val="00C137EA"/>
    <w:rsid w:val="00C149FC"/>
    <w:rsid w:val="00C22198"/>
    <w:rsid w:val="00C24972"/>
    <w:rsid w:val="00C262C8"/>
    <w:rsid w:val="00C264F1"/>
    <w:rsid w:val="00C32122"/>
    <w:rsid w:val="00C33225"/>
    <w:rsid w:val="00C33B45"/>
    <w:rsid w:val="00C33CFB"/>
    <w:rsid w:val="00C36BE2"/>
    <w:rsid w:val="00C413E4"/>
    <w:rsid w:val="00C425C7"/>
    <w:rsid w:val="00C45991"/>
    <w:rsid w:val="00C45B25"/>
    <w:rsid w:val="00C4647A"/>
    <w:rsid w:val="00C50346"/>
    <w:rsid w:val="00C5042D"/>
    <w:rsid w:val="00C5246F"/>
    <w:rsid w:val="00C5456A"/>
    <w:rsid w:val="00C555B0"/>
    <w:rsid w:val="00C6034B"/>
    <w:rsid w:val="00C628D8"/>
    <w:rsid w:val="00C63E47"/>
    <w:rsid w:val="00C64435"/>
    <w:rsid w:val="00C65B91"/>
    <w:rsid w:val="00C671B0"/>
    <w:rsid w:val="00C671E2"/>
    <w:rsid w:val="00C672F6"/>
    <w:rsid w:val="00C706C9"/>
    <w:rsid w:val="00C7073D"/>
    <w:rsid w:val="00C71391"/>
    <w:rsid w:val="00C7272F"/>
    <w:rsid w:val="00C7355F"/>
    <w:rsid w:val="00C74020"/>
    <w:rsid w:val="00C75C0F"/>
    <w:rsid w:val="00C76CD8"/>
    <w:rsid w:val="00C76E9B"/>
    <w:rsid w:val="00C804E7"/>
    <w:rsid w:val="00C81327"/>
    <w:rsid w:val="00C8439E"/>
    <w:rsid w:val="00C8623F"/>
    <w:rsid w:val="00C8760B"/>
    <w:rsid w:val="00C90259"/>
    <w:rsid w:val="00C903A4"/>
    <w:rsid w:val="00C90A55"/>
    <w:rsid w:val="00C91335"/>
    <w:rsid w:val="00C917CB"/>
    <w:rsid w:val="00C91903"/>
    <w:rsid w:val="00C926D8"/>
    <w:rsid w:val="00C941B7"/>
    <w:rsid w:val="00C949CC"/>
    <w:rsid w:val="00C94E6C"/>
    <w:rsid w:val="00C95F50"/>
    <w:rsid w:val="00C96114"/>
    <w:rsid w:val="00C9770C"/>
    <w:rsid w:val="00CA163C"/>
    <w:rsid w:val="00CA2250"/>
    <w:rsid w:val="00CA461A"/>
    <w:rsid w:val="00CA6347"/>
    <w:rsid w:val="00CA7052"/>
    <w:rsid w:val="00CA7A07"/>
    <w:rsid w:val="00CB0914"/>
    <w:rsid w:val="00CB16EF"/>
    <w:rsid w:val="00CB2578"/>
    <w:rsid w:val="00CB3100"/>
    <w:rsid w:val="00CB42CC"/>
    <w:rsid w:val="00CB44A9"/>
    <w:rsid w:val="00CB5CC5"/>
    <w:rsid w:val="00CB5E58"/>
    <w:rsid w:val="00CC01C9"/>
    <w:rsid w:val="00CC0718"/>
    <w:rsid w:val="00CC2D79"/>
    <w:rsid w:val="00CC312A"/>
    <w:rsid w:val="00CC3B7F"/>
    <w:rsid w:val="00CC446B"/>
    <w:rsid w:val="00CC6847"/>
    <w:rsid w:val="00CC730D"/>
    <w:rsid w:val="00CC73CC"/>
    <w:rsid w:val="00CC7C7F"/>
    <w:rsid w:val="00CD0BFD"/>
    <w:rsid w:val="00CD1D82"/>
    <w:rsid w:val="00CD1E2F"/>
    <w:rsid w:val="00CD3052"/>
    <w:rsid w:val="00CD49D5"/>
    <w:rsid w:val="00CD4DA9"/>
    <w:rsid w:val="00CD56B4"/>
    <w:rsid w:val="00CD62C3"/>
    <w:rsid w:val="00CD704C"/>
    <w:rsid w:val="00CD728E"/>
    <w:rsid w:val="00CD76B6"/>
    <w:rsid w:val="00CD77AE"/>
    <w:rsid w:val="00CE05B9"/>
    <w:rsid w:val="00CE29F5"/>
    <w:rsid w:val="00CE3E20"/>
    <w:rsid w:val="00CE5DCC"/>
    <w:rsid w:val="00CE6C55"/>
    <w:rsid w:val="00CE6E14"/>
    <w:rsid w:val="00CE7BE9"/>
    <w:rsid w:val="00CE7EE5"/>
    <w:rsid w:val="00CF0682"/>
    <w:rsid w:val="00CF09C8"/>
    <w:rsid w:val="00CF0BA7"/>
    <w:rsid w:val="00CF0C21"/>
    <w:rsid w:val="00CF1349"/>
    <w:rsid w:val="00CF225D"/>
    <w:rsid w:val="00CF2526"/>
    <w:rsid w:val="00CF4983"/>
    <w:rsid w:val="00CF5006"/>
    <w:rsid w:val="00CF59CE"/>
    <w:rsid w:val="00CF6FAA"/>
    <w:rsid w:val="00D000D8"/>
    <w:rsid w:val="00D00230"/>
    <w:rsid w:val="00D0060B"/>
    <w:rsid w:val="00D01A18"/>
    <w:rsid w:val="00D02774"/>
    <w:rsid w:val="00D0290C"/>
    <w:rsid w:val="00D04A40"/>
    <w:rsid w:val="00D06244"/>
    <w:rsid w:val="00D07349"/>
    <w:rsid w:val="00D1065A"/>
    <w:rsid w:val="00D11206"/>
    <w:rsid w:val="00D11548"/>
    <w:rsid w:val="00D119C6"/>
    <w:rsid w:val="00D13064"/>
    <w:rsid w:val="00D1417F"/>
    <w:rsid w:val="00D146E4"/>
    <w:rsid w:val="00D21909"/>
    <w:rsid w:val="00D22DA2"/>
    <w:rsid w:val="00D23A4A"/>
    <w:rsid w:val="00D23B80"/>
    <w:rsid w:val="00D25296"/>
    <w:rsid w:val="00D26F61"/>
    <w:rsid w:val="00D27F54"/>
    <w:rsid w:val="00D30FAD"/>
    <w:rsid w:val="00D316E6"/>
    <w:rsid w:val="00D31CC3"/>
    <w:rsid w:val="00D32228"/>
    <w:rsid w:val="00D32972"/>
    <w:rsid w:val="00D33336"/>
    <w:rsid w:val="00D33AB9"/>
    <w:rsid w:val="00D33F6C"/>
    <w:rsid w:val="00D347C2"/>
    <w:rsid w:val="00D373AA"/>
    <w:rsid w:val="00D37984"/>
    <w:rsid w:val="00D407CB"/>
    <w:rsid w:val="00D41AD2"/>
    <w:rsid w:val="00D41FAD"/>
    <w:rsid w:val="00D43562"/>
    <w:rsid w:val="00D4529B"/>
    <w:rsid w:val="00D513AB"/>
    <w:rsid w:val="00D526FF"/>
    <w:rsid w:val="00D52BC2"/>
    <w:rsid w:val="00D54F48"/>
    <w:rsid w:val="00D6008F"/>
    <w:rsid w:val="00D60F8B"/>
    <w:rsid w:val="00D6194E"/>
    <w:rsid w:val="00D620E5"/>
    <w:rsid w:val="00D627FD"/>
    <w:rsid w:val="00D62C37"/>
    <w:rsid w:val="00D62F11"/>
    <w:rsid w:val="00D63510"/>
    <w:rsid w:val="00D6459A"/>
    <w:rsid w:val="00D649C4"/>
    <w:rsid w:val="00D65C98"/>
    <w:rsid w:val="00D65EC4"/>
    <w:rsid w:val="00D66D60"/>
    <w:rsid w:val="00D71372"/>
    <w:rsid w:val="00D7171A"/>
    <w:rsid w:val="00D71E2C"/>
    <w:rsid w:val="00D72BC4"/>
    <w:rsid w:val="00D73F01"/>
    <w:rsid w:val="00D74A5F"/>
    <w:rsid w:val="00D74AA8"/>
    <w:rsid w:val="00D7553A"/>
    <w:rsid w:val="00D75C9A"/>
    <w:rsid w:val="00D75D07"/>
    <w:rsid w:val="00D76045"/>
    <w:rsid w:val="00D8043B"/>
    <w:rsid w:val="00D85C05"/>
    <w:rsid w:val="00D85CE0"/>
    <w:rsid w:val="00D85E11"/>
    <w:rsid w:val="00D86D52"/>
    <w:rsid w:val="00D86D6B"/>
    <w:rsid w:val="00D87C00"/>
    <w:rsid w:val="00D919B6"/>
    <w:rsid w:val="00D92095"/>
    <w:rsid w:val="00D92730"/>
    <w:rsid w:val="00D92E9F"/>
    <w:rsid w:val="00D932D7"/>
    <w:rsid w:val="00D93CC7"/>
    <w:rsid w:val="00D940DB"/>
    <w:rsid w:val="00D95A78"/>
    <w:rsid w:val="00D95B2C"/>
    <w:rsid w:val="00D96961"/>
    <w:rsid w:val="00D9728F"/>
    <w:rsid w:val="00DA1380"/>
    <w:rsid w:val="00DA5925"/>
    <w:rsid w:val="00DA6A35"/>
    <w:rsid w:val="00DA6D1C"/>
    <w:rsid w:val="00DB0930"/>
    <w:rsid w:val="00DB1D30"/>
    <w:rsid w:val="00DB606B"/>
    <w:rsid w:val="00DB6268"/>
    <w:rsid w:val="00DB6F54"/>
    <w:rsid w:val="00DB770A"/>
    <w:rsid w:val="00DC0548"/>
    <w:rsid w:val="00DC2189"/>
    <w:rsid w:val="00DC444C"/>
    <w:rsid w:val="00DC4E33"/>
    <w:rsid w:val="00DC752C"/>
    <w:rsid w:val="00DD004C"/>
    <w:rsid w:val="00DD00DD"/>
    <w:rsid w:val="00DD0549"/>
    <w:rsid w:val="00DD15FC"/>
    <w:rsid w:val="00DD4A42"/>
    <w:rsid w:val="00DD50BE"/>
    <w:rsid w:val="00DD77CD"/>
    <w:rsid w:val="00DE1C29"/>
    <w:rsid w:val="00DE217D"/>
    <w:rsid w:val="00DE2540"/>
    <w:rsid w:val="00DE2DE8"/>
    <w:rsid w:val="00DE340D"/>
    <w:rsid w:val="00DE3957"/>
    <w:rsid w:val="00DE55EE"/>
    <w:rsid w:val="00DF0C25"/>
    <w:rsid w:val="00DF112D"/>
    <w:rsid w:val="00DF153E"/>
    <w:rsid w:val="00DF1C5E"/>
    <w:rsid w:val="00DF313E"/>
    <w:rsid w:val="00DF62C1"/>
    <w:rsid w:val="00DF6DD8"/>
    <w:rsid w:val="00DF7560"/>
    <w:rsid w:val="00DF76E7"/>
    <w:rsid w:val="00E005CF"/>
    <w:rsid w:val="00E00F03"/>
    <w:rsid w:val="00E01E03"/>
    <w:rsid w:val="00E041CA"/>
    <w:rsid w:val="00E04A29"/>
    <w:rsid w:val="00E051E0"/>
    <w:rsid w:val="00E05247"/>
    <w:rsid w:val="00E05DEF"/>
    <w:rsid w:val="00E12D60"/>
    <w:rsid w:val="00E141F3"/>
    <w:rsid w:val="00E214C0"/>
    <w:rsid w:val="00E21520"/>
    <w:rsid w:val="00E22124"/>
    <w:rsid w:val="00E221A7"/>
    <w:rsid w:val="00E23E87"/>
    <w:rsid w:val="00E24B93"/>
    <w:rsid w:val="00E2643D"/>
    <w:rsid w:val="00E265EC"/>
    <w:rsid w:val="00E26815"/>
    <w:rsid w:val="00E27813"/>
    <w:rsid w:val="00E34E7D"/>
    <w:rsid w:val="00E350F0"/>
    <w:rsid w:val="00E37FDE"/>
    <w:rsid w:val="00E40CCF"/>
    <w:rsid w:val="00E40E96"/>
    <w:rsid w:val="00E420C1"/>
    <w:rsid w:val="00E42AD9"/>
    <w:rsid w:val="00E44F08"/>
    <w:rsid w:val="00E454CB"/>
    <w:rsid w:val="00E4774E"/>
    <w:rsid w:val="00E5092A"/>
    <w:rsid w:val="00E50F12"/>
    <w:rsid w:val="00E543E6"/>
    <w:rsid w:val="00E56619"/>
    <w:rsid w:val="00E57337"/>
    <w:rsid w:val="00E62113"/>
    <w:rsid w:val="00E6224A"/>
    <w:rsid w:val="00E66597"/>
    <w:rsid w:val="00E67F07"/>
    <w:rsid w:val="00E716A9"/>
    <w:rsid w:val="00E71D23"/>
    <w:rsid w:val="00E733E7"/>
    <w:rsid w:val="00E743B9"/>
    <w:rsid w:val="00E74962"/>
    <w:rsid w:val="00E75426"/>
    <w:rsid w:val="00E83245"/>
    <w:rsid w:val="00E8408A"/>
    <w:rsid w:val="00E8472E"/>
    <w:rsid w:val="00E84E3A"/>
    <w:rsid w:val="00E9141C"/>
    <w:rsid w:val="00E9246D"/>
    <w:rsid w:val="00E9331E"/>
    <w:rsid w:val="00E94003"/>
    <w:rsid w:val="00E950DE"/>
    <w:rsid w:val="00EA2E40"/>
    <w:rsid w:val="00EA3A31"/>
    <w:rsid w:val="00EA4E68"/>
    <w:rsid w:val="00EA71F8"/>
    <w:rsid w:val="00EA73B9"/>
    <w:rsid w:val="00EB0BAE"/>
    <w:rsid w:val="00EB13B5"/>
    <w:rsid w:val="00EB24EE"/>
    <w:rsid w:val="00EB2667"/>
    <w:rsid w:val="00EB30F3"/>
    <w:rsid w:val="00EB63A1"/>
    <w:rsid w:val="00EB6C02"/>
    <w:rsid w:val="00EB789C"/>
    <w:rsid w:val="00EB7B5D"/>
    <w:rsid w:val="00EC0536"/>
    <w:rsid w:val="00EC0E16"/>
    <w:rsid w:val="00EC1661"/>
    <w:rsid w:val="00EC2A25"/>
    <w:rsid w:val="00EC2B55"/>
    <w:rsid w:val="00EC2E33"/>
    <w:rsid w:val="00EC302E"/>
    <w:rsid w:val="00EC3355"/>
    <w:rsid w:val="00EC6973"/>
    <w:rsid w:val="00EC6E4B"/>
    <w:rsid w:val="00ED023A"/>
    <w:rsid w:val="00ED1E7A"/>
    <w:rsid w:val="00ED488A"/>
    <w:rsid w:val="00ED5A9B"/>
    <w:rsid w:val="00ED63F9"/>
    <w:rsid w:val="00ED64DB"/>
    <w:rsid w:val="00EE1692"/>
    <w:rsid w:val="00EE29D9"/>
    <w:rsid w:val="00EE50FB"/>
    <w:rsid w:val="00EE5B30"/>
    <w:rsid w:val="00EE78CE"/>
    <w:rsid w:val="00EF039F"/>
    <w:rsid w:val="00EF15D1"/>
    <w:rsid w:val="00EF3655"/>
    <w:rsid w:val="00EF615D"/>
    <w:rsid w:val="00F005E4"/>
    <w:rsid w:val="00F02A9F"/>
    <w:rsid w:val="00F03EBA"/>
    <w:rsid w:val="00F050EF"/>
    <w:rsid w:val="00F05CC6"/>
    <w:rsid w:val="00F12682"/>
    <w:rsid w:val="00F12CA5"/>
    <w:rsid w:val="00F12DD2"/>
    <w:rsid w:val="00F15591"/>
    <w:rsid w:val="00F17E9E"/>
    <w:rsid w:val="00F2011B"/>
    <w:rsid w:val="00F20EA6"/>
    <w:rsid w:val="00F21E44"/>
    <w:rsid w:val="00F24485"/>
    <w:rsid w:val="00F262DB"/>
    <w:rsid w:val="00F269EB"/>
    <w:rsid w:val="00F30D05"/>
    <w:rsid w:val="00F3106B"/>
    <w:rsid w:val="00F310E0"/>
    <w:rsid w:val="00F3543F"/>
    <w:rsid w:val="00F3687E"/>
    <w:rsid w:val="00F36A2B"/>
    <w:rsid w:val="00F401EE"/>
    <w:rsid w:val="00F4031C"/>
    <w:rsid w:val="00F408AF"/>
    <w:rsid w:val="00F40ED3"/>
    <w:rsid w:val="00F41386"/>
    <w:rsid w:val="00F42791"/>
    <w:rsid w:val="00F43377"/>
    <w:rsid w:val="00F43BB7"/>
    <w:rsid w:val="00F44462"/>
    <w:rsid w:val="00F4692F"/>
    <w:rsid w:val="00F477C0"/>
    <w:rsid w:val="00F51812"/>
    <w:rsid w:val="00F51F84"/>
    <w:rsid w:val="00F5310E"/>
    <w:rsid w:val="00F538AD"/>
    <w:rsid w:val="00F55A6C"/>
    <w:rsid w:val="00F5676C"/>
    <w:rsid w:val="00F56E8E"/>
    <w:rsid w:val="00F57387"/>
    <w:rsid w:val="00F578FD"/>
    <w:rsid w:val="00F601CB"/>
    <w:rsid w:val="00F60CBF"/>
    <w:rsid w:val="00F61AC2"/>
    <w:rsid w:val="00F62D19"/>
    <w:rsid w:val="00F62EB7"/>
    <w:rsid w:val="00F63B50"/>
    <w:rsid w:val="00F67D5A"/>
    <w:rsid w:val="00F71970"/>
    <w:rsid w:val="00F73328"/>
    <w:rsid w:val="00F74760"/>
    <w:rsid w:val="00F74A00"/>
    <w:rsid w:val="00F76D92"/>
    <w:rsid w:val="00F80A67"/>
    <w:rsid w:val="00F80BDB"/>
    <w:rsid w:val="00F80EA1"/>
    <w:rsid w:val="00F81B63"/>
    <w:rsid w:val="00F841FB"/>
    <w:rsid w:val="00F845AF"/>
    <w:rsid w:val="00F859B6"/>
    <w:rsid w:val="00F8682A"/>
    <w:rsid w:val="00F92086"/>
    <w:rsid w:val="00F92180"/>
    <w:rsid w:val="00FA06BA"/>
    <w:rsid w:val="00FA07EE"/>
    <w:rsid w:val="00FA1EFD"/>
    <w:rsid w:val="00FA1FBB"/>
    <w:rsid w:val="00FA2FD5"/>
    <w:rsid w:val="00FA45A5"/>
    <w:rsid w:val="00FA571D"/>
    <w:rsid w:val="00FB1AFA"/>
    <w:rsid w:val="00FB2437"/>
    <w:rsid w:val="00FB25C8"/>
    <w:rsid w:val="00FB3087"/>
    <w:rsid w:val="00FB4B36"/>
    <w:rsid w:val="00FB5000"/>
    <w:rsid w:val="00FB5334"/>
    <w:rsid w:val="00FC14F1"/>
    <w:rsid w:val="00FC2C50"/>
    <w:rsid w:val="00FC2FD9"/>
    <w:rsid w:val="00FC3C7C"/>
    <w:rsid w:val="00FC7B7E"/>
    <w:rsid w:val="00FD14DA"/>
    <w:rsid w:val="00FD2722"/>
    <w:rsid w:val="00FD49B1"/>
    <w:rsid w:val="00FD50DE"/>
    <w:rsid w:val="00FD78DF"/>
    <w:rsid w:val="00FE0138"/>
    <w:rsid w:val="00FE0637"/>
    <w:rsid w:val="00FE29B8"/>
    <w:rsid w:val="00FE35C8"/>
    <w:rsid w:val="00FE427B"/>
    <w:rsid w:val="00FE43C9"/>
    <w:rsid w:val="00FF2F39"/>
    <w:rsid w:val="00FF7207"/>
    <w:rsid w:val="00FF7960"/>
    <w:rsid w:val="00FF7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4C35C"/>
  <w15:chartTrackingRefBased/>
  <w15:docId w15:val="{DDD67363-E27E-4EB2-A920-1E56B47C9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F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F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3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4A03"/>
    <w:pPr>
      <w:ind w:left="720"/>
      <w:contextualSpacing/>
    </w:pPr>
  </w:style>
  <w:style w:type="character" w:styleId="CommentReference">
    <w:name w:val="annotation reference"/>
    <w:basedOn w:val="DefaultParagraphFont"/>
    <w:uiPriority w:val="99"/>
    <w:semiHidden/>
    <w:unhideWhenUsed/>
    <w:rsid w:val="002D5227"/>
    <w:rPr>
      <w:sz w:val="16"/>
      <w:szCs w:val="16"/>
    </w:rPr>
  </w:style>
  <w:style w:type="paragraph" w:styleId="CommentText">
    <w:name w:val="annotation text"/>
    <w:basedOn w:val="Normal"/>
    <w:link w:val="CommentTextChar"/>
    <w:uiPriority w:val="99"/>
    <w:unhideWhenUsed/>
    <w:rsid w:val="002D522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2D5227"/>
    <w:rPr>
      <w:kern w:val="2"/>
      <w:sz w:val="20"/>
      <w:szCs w:val="20"/>
      <w14:ligatures w14:val="standardContextual"/>
    </w:rPr>
  </w:style>
  <w:style w:type="paragraph" w:styleId="BalloonText">
    <w:name w:val="Balloon Text"/>
    <w:basedOn w:val="Normal"/>
    <w:link w:val="BalloonTextChar"/>
    <w:uiPriority w:val="99"/>
    <w:semiHidden/>
    <w:unhideWhenUsed/>
    <w:rsid w:val="002D52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227"/>
    <w:rPr>
      <w:rFonts w:ascii="Segoe UI" w:hAnsi="Segoe UI" w:cs="Segoe UI"/>
      <w:sz w:val="18"/>
      <w:szCs w:val="18"/>
    </w:rPr>
  </w:style>
  <w:style w:type="paragraph" w:styleId="Caption">
    <w:name w:val="caption"/>
    <w:basedOn w:val="Normal"/>
    <w:next w:val="Normal"/>
    <w:uiPriority w:val="35"/>
    <w:unhideWhenUsed/>
    <w:qFormat/>
    <w:rsid w:val="002F0B2C"/>
    <w:pPr>
      <w:spacing w:after="200" w:line="240" w:lineRule="auto"/>
    </w:pPr>
    <w:rPr>
      <w:i/>
      <w:iCs/>
      <w:color w:val="44546A" w:themeColor="text2"/>
      <w:sz w:val="18"/>
      <w:szCs w:val="18"/>
    </w:rPr>
  </w:style>
  <w:style w:type="character" w:styleId="Hyperlink">
    <w:name w:val="Hyperlink"/>
    <w:basedOn w:val="DefaultParagraphFont"/>
    <w:uiPriority w:val="99"/>
    <w:unhideWhenUsed/>
    <w:rsid w:val="005A1B5F"/>
    <w:rPr>
      <w:color w:val="0000FF"/>
      <w:u w:val="single"/>
    </w:rPr>
  </w:style>
  <w:style w:type="character" w:styleId="Emphasis">
    <w:name w:val="Emphasis"/>
    <w:basedOn w:val="DefaultParagraphFont"/>
    <w:uiPriority w:val="20"/>
    <w:qFormat/>
    <w:rsid w:val="002D6544"/>
    <w:rPr>
      <w:i/>
      <w:iCs/>
    </w:rPr>
  </w:style>
  <w:style w:type="paragraph" w:styleId="Bibliography">
    <w:name w:val="Bibliography"/>
    <w:basedOn w:val="Normal"/>
    <w:next w:val="Normal"/>
    <w:uiPriority w:val="37"/>
    <w:unhideWhenUsed/>
    <w:rsid w:val="00D85C05"/>
    <w:pPr>
      <w:tabs>
        <w:tab w:val="left" w:pos="504"/>
      </w:tabs>
      <w:spacing w:after="0" w:line="240" w:lineRule="auto"/>
      <w:ind w:left="504" w:hanging="504"/>
    </w:pPr>
  </w:style>
  <w:style w:type="character" w:styleId="FollowedHyperlink">
    <w:name w:val="FollowedHyperlink"/>
    <w:basedOn w:val="DefaultParagraphFont"/>
    <w:uiPriority w:val="99"/>
    <w:semiHidden/>
    <w:unhideWhenUsed/>
    <w:rsid w:val="00E9246D"/>
    <w:rPr>
      <w:color w:val="954F72" w:themeColor="followedHyperlink"/>
      <w:u w:val="single"/>
    </w:rPr>
  </w:style>
  <w:style w:type="paragraph" w:styleId="TOCHeading">
    <w:name w:val="TOC Heading"/>
    <w:basedOn w:val="Heading1"/>
    <w:next w:val="Normal"/>
    <w:uiPriority w:val="39"/>
    <w:unhideWhenUsed/>
    <w:qFormat/>
    <w:rsid w:val="00174398"/>
    <w:pPr>
      <w:outlineLvl w:val="9"/>
    </w:pPr>
    <w:rPr>
      <w:lang w:val="en-US"/>
    </w:rPr>
  </w:style>
  <w:style w:type="paragraph" w:styleId="TOC1">
    <w:name w:val="toc 1"/>
    <w:basedOn w:val="Normal"/>
    <w:next w:val="Normal"/>
    <w:autoRedefine/>
    <w:uiPriority w:val="39"/>
    <w:unhideWhenUsed/>
    <w:rsid w:val="00174398"/>
    <w:pPr>
      <w:spacing w:after="100"/>
    </w:pPr>
  </w:style>
  <w:style w:type="paragraph" w:styleId="TOC2">
    <w:name w:val="toc 2"/>
    <w:basedOn w:val="Normal"/>
    <w:next w:val="Normal"/>
    <w:autoRedefine/>
    <w:uiPriority w:val="39"/>
    <w:unhideWhenUsed/>
    <w:rsid w:val="00174398"/>
    <w:pPr>
      <w:spacing w:after="100"/>
      <w:ind w:left="220"/>
    </w:pPr>
  </w:style>
  <w:style w:type="character" w:styleId="UnresolvedMention">
    <w:name w:val="Unresolved Mention"/>
    <w:basedOn w:val="DefaultParagraphFont"/>
    <w:uiPriority w:val="99"/>
    <w:semiHidden/>
    <w:unhideWhenUsed/>
    <w:rsid w:val="00C016A0"/>
    <w:rPr>
      <w:color w:val="605E5C"/>
      <w:shd w:val="clear" w:color="auto" w:fill="E1DFDD"/>
    </w:rPr>
  </w:style>
  <w:style w:type="character" w:customStyle="1" w:styleId="hgkelc">
    <w:name w:val="hgkelc"/>
    <w:basedOn w:val="DefaultParagraphFont"/>
    <w:rsid w:val="00187B28"/>
  </w:style>
  <w:style w:type="paragraph" w:styleId="CommentSubject">
    <w:name w:val="annotation subject"/>
    <w:basedOn w:val="CommentText"/>
    <w:next w:val="CommentText"/>
    <w:link w:val="CommentSubjectChar"/>
    <w:uiPriority w:val="99"/>
    <w:semiHidden/>
    <w:unhideWhenUsed/>
    <w:rsid w:val="004276C2"/>
    <w:rPr>
      <w:b/>
      <w:bCs/>
      <w:kern w:val="0"/>
      <w14:ligatures w14:val="none"/>
    </w:rPr>
  </w:style>
  <w:style w:type="character" w:customStyle="1" w:styleId="CommentSubjectChar">
    <w:name w:val="Comment Subject Char"/>
    <w:basedOn w:val="CommentTextChar"/>
    <w:link w:val="CommentSubject"/>
    <w:uiPriority w:val="99"/>
    <w:semiHidden/>
    <w:rsid w:val="004276C2"/>
    <w:rPr>
      <w:b/>
      <w:bCs/>
      <w:kern w:val="2"/>
      <w:sz w:val="20"/>
      <w:szCs w:val="20"/>
      <w14:ligatures w14:val="standardContextual"/>
    </w:rPr>
  </w:style>
  <w:style w:type="character" w:customStyle="1" w:styleId="anchor-text">
    <w:name w:val="anchor-text"/>
    <w:basedOn w:val="DefaultParagraphFont"/>
    <w:rsid w:val="000D4D99"/>
  </w:style>
  <w:style w:type="paragraph" w:styleId="TOC3">
    <w:name w:val="toc 3"/>
    <w:basedOn w:val="Normal"/>
    <w:next w:val="Normal"/>
    <w:autoRedefine/>
    <w:uiPriority w:val="39"/>
    <w:unhideWhenUsed/>
    <w:rsid w:val="003C1D35"/>
    <w:pPr>
      <w:spacing w:after="100"/>
      <w:ind w:left="440"/>
    </w:pPr>
  </w:style>
  <w:style w:type="paragraph" w:styleId="Revision">
    <w:name w:val="Revision"/>
    <w:hidden/>
    <w:uiPriority w:val="99"/>
    <w:semiHidden/>
    <w:rsid w:val="00A7259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441">
      <w:bodyDiv w:val="1"/>
      <w:marLeft w:val="0"/>
      <w:marRight w:val="0"/>
      <w:marTop w:val="0"/>
      <w:marBottom w:val="0"/>
      <w:divBdr>
        <w:top w:val="none" w:sz="0" w:space="0" w:color="auto"/>
        <w:left w:val="none" w:sz="0" w:space="0" w:color="auto"/>
        <w:bottom w:val="none" w:sz="0" w:space="0" w:color="auto"/>
        <w:right w:val="none" w:sz="0" w:space="0" w:color="auto"/>
      </w:divBdr>
    </w:div>
    <w:div w:id="125709466">
      <w:bodyDiv w:val="1"/>
      <w:marLeft w:val="0"/>
      <w:marRight w:val="0"/>
      <w:marTop w:val="0"/>
      <w:marBottom w:val="0"/>
      <w:divBdr>
        <w:top w:val="none" w:sz="0" w:space="0" w:color="auto"/>
        <w:left w:val="none" w:sz="0" w:space="0" w:color="auto"/>
        <w:bottom w:val="none" w:sz="0" w:space="0" w:color="auto"/>
        <w:right w:val="none" w:sz="0" w:space="0" w:color="auto"/>
      </w:divBdr>
    </w:div>
    <w:div w:id="335158029">
      <w:bodyDiv w:val="1"/>
      <w:marLeft w:val="0"/>
      <w:marRight w:val="0"/>
      <w:marTop w:val="0"/>
      <w:marBottom w:val="0"/>
      <w:divBdr>
        <w:top w:val="none" w:sz="0" w:space="0" w:color="auto"/>
        <w:left w:val="none" w:sz="0" w:space="0" w:color="auto"/>
        <w:bottom w:val="none" w:sz="0" w:space="0" w:color="auto"/>
        <w:right w:val="none" w:sz="0" w:space="0" w:color="auto"/>
      </w:divBdr>
    </w:div>
    <w:div w:id="695817320">
      <w:bodyDiv w:val="1"/>
      <w:marLeft w:val="0"/>
      <w:marRight w:val="0"/>
      <w:marTop w:val="0"/>
      <w:marBottom w:val="0"/>
      <w:divBdr>
        <w:top w:val="none" w:sz="0" w:space="0" w:color="auto"/>
        <w:left w:val="none" w:sz="0" w:space="0" w:color="auto"/>
        <w:bottom w:val="none" w:sz="0" w:space="0" w:color="auto"/>
        <w:right w:val="none" w:sz="0" w:space="0" w:color="auto"/>
      </w:divBdr>
    </w:div>
    <w:div w:id="969167801">
      <w:bodyDiv w:val="1"/>
      <w:marLeft w:val="0"/>
      <w:marRight w:val="0"/>
      <w:marTop w:val="0"/>
      <w:marBottom w:val="0"/>
      <w:divBdr>
        <w:top w:val="none" w:sz="0" w:space="0" w:color="auto"/>
        <w:left w:val="none" w:sz="0" w:space="0" w:color="auto"/>
        <w:bottom w:val="none" w:sz="0" w:space="0" w:color="auto"/>
        <w:right w:val="none" w:sz="0" w:space="0" w:color="auto"/>
      </w:divBdr>
    </w:div>
    <w:div w:id="1366102254">
      <w:bodyDiv w:val="1"/>
      <w:marLeft w:val="0"/>
      <w:marRight w:val="0"/>
      <w:marTop w:val="0"/>
      <w:marBottom w:val="0"/>
      <w:divBdr>
        <w:top w:val="none" w:sz="0" w:space="0" w:color="auto"/>
        <w:left w:val="none" w:sz="0" w:space="0" w:color="auto"/>
        <w:bottom w:val="none" w:sz="0" w:space="0" w:color="auto"/>
        <w:right w:val="none" w:sz="0" w:space="0" w:color="auto"/>
      </w:divBdr>
    </w:div>
    <w:div w:id="1389107014">
      <w:bodyDiv w:val="1"/>
      <w:marLeft w:val="0"/>
      <w:marRight w:val="0"/>
      <w:marTop w:val="0"/>
      <w:marBottom w:val="0"/>
      <w:divBdr>
        <w:top w:val="none" w:sz="0" w:space="0" w:color="auto"/>
        <w:left w:val="none" w:sz="0" w:space="0" w:color="auto"/>
        <w:bottom w:val="none" w:sz="0" w:space="0" w:color="auto"/>
        <w:right w:val="none" w:sz="0" w:space="0" w:color="auto"/>
      </w:divBdr>
    </w:div>
    <w:div w:id="1509246606">
      <w:bodyDiv w:val="1"/>
      <w:marLeft w:val="0"/>
      <w:marRight w:val="0"/>
      <w:marTop w:val="0"/>
      <w:marBottom w:val="0"/>
      <w:divBdr>
        <w:top w:val="none" w:sz="0" w:space="0" w:color="auto"/>
        <w:left w:val="none" w:sz="0" w:space="0" w:color="auto"/>
        <w:bottom w:val="none" w:sz="0" w:space="0" w:color="auto"/>
        <w:right w:val="none" w:sz="0" w:space="0" w:color="auto"/>
      </w:divBdr>
      <w:divsChild>
        <w:div w:id="841512123">
          <w:marLeft w:val="0"/>
          <w:marRight w:val="0"/>
          <w:marTop w:val="0"/>
          <w:marBottom w:val="0"/>
          <w:divBdr>
            <w:top w:val="none" w:sz="0" w:space="0" w:color="auto"/>
            <w:left w:val="none" w:sz="0" w:space="0" w:color="auto"/>
            <w:bottom w:val="none" w:sz="0" w:space="0" w:color="auto"/>
            <w:right w:val="none" w:sz="0" w:space="0" w:color="auto"/>
          </w:divBdr>
          <w:divsChild>
            <w:div w:id="1740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472">
      <w:bodyDiv w:val="1"/>
      <w:marLeft w:val="0"/>
      <w:marRight w:val="0"/>
      <w:marTop w:val="0"/>
      <w:marBottom w:val="0"/>
      <w:divBdr>
        <w:top w:val="none" w:sz="0" w:space="0" w:color="auto"/>
        <w:left w:val="none" w:sz="0" w:space="0" w:color="auto"/>
        <w:bottom w:val="none" w:sz="0" w:space="0" w:color="auto"/>
        <w:right w:val="none" w:sz="0" w:space="0" w:color="auto"/>
      </w:divBdr>
    </w:div>
    <w:div w:id="1698769010">
      <w:bodyDiv w:val="1"/>
      <w:marLeft w:val="0"/>
      <w:marRight w:val="0"/>
      <w:marTop w:val="0"/>
      <w:marBottom w:val="0"/>
      <w:divBdr>
        <w:top w:val="none" w:sz="0" w:space="0" w:color="auto"/>
        <w:left w:val="none" w:sz="0" w:space="0" w:color="auto"/>
        <w:bottom w:val="none" w:sz="0" w:space="0" w:color="auto"/>
        <w:right w:val="none" w:sz="0" w:space="0" w:color="auto"/>
      </w:divBdr>
    </w:div>
    <w:div w:id="1732845211">
      <w:bodyDiv w:val="1"/>
      <w:marLeft w:val="0"/>
      <w:marRight w:val="0"/>
      <w:marTop w:val="0"/>
      <w:marBottom w:val="0"/>
      <w:divBdr>
        <w:top w:val="none" w:sz="0" w:space="0" w:color="auto"/>
        <w:left w:val="none" w:sz="0" w:space="0" w:color="auto"/>
        <w:bottom w:val="none" w:sz="0" w:space="0" w:color="auto"/>
        <w:right w:val="none" w:sz="0" w:space="0" w:color="auto"/>
      </w:divBdr>
    </w:div>
    <w:div w:id="1797867600">
      <w:bodyDiv w:val="1"/>
      <w:marLeft w:val="0"/>
      <w:marRight w:val="0"/>
      <w:marTop w:val="0"/>
      <w:marBottom w:val="0"/>
      <w:divBdr>
        <w:top w:val="none" w:sz="0" w:space="0" w:color="auto"/>
        <w:left w:val="none" w:sz="0" w:space="0" w:color="auto"/>
        <w:bottom w:val="none" w:sz="0" w:space="0" w:color="auto"/>
        <w:right w:val="none" w:sz="0" w:space="0" w:color="auto"/>
      </w:divBdr>
    </w:div>
    <w:div w:id="1823619524">
      <w:bodyDiv w:val="1"/>
      <w:marLeft w:val="0"/>
      <w:marRight w:val="0"/>
      <w:marTop w:val="0"/>
      <w:marBottom w:val="0"/>
      <w:divBdr>
        <w:top w:val="none" w:sz="0" w:space="0" w:color="auto"/>
        <w:left w:val="none" w:sz="0" w:space="0" w:color="auto"/>
        <w:bottom w:val="none" w:sz="0" w:space="0" w:color="auto"/>
        <w:right w:val="none" w:sz="0" w:space="0" w:color="auto"/>
      </w:divBdr>
    </w:div>
    <w:div w:id="2047024322">
      <w:bodyDiv w:val="1"/>
      <w:marLeft w:val="0"/>
      <w:marRight w:val="0"/>
      <w:marTop w:val="0"/>
      <w:marBottom w:val="0"/>
      <w:divBdr>
        <w:top w:val="none" w:sz="0" w:space="0" w:color="auto"/>
        <w:left w:val="none" w:sz="0" w:space="0" w:color="auto"/>
        <w:bottom w:val="none" w:sz="0" w:space="0" w:color="auto"/>
        <w:right w:val="none" w:sz="0" w:space="0" w:color="auto"/>
      </w:divBdr>
    </w:div>
    <w:div w:id="2102947483">
      <w:bodyDiv w:val="1"/>
      <w:marLeft w:val="0"/>
      <w:marRight w:val="0"/>
      <w:marTop w:val="0"/>
      <w:marBottom w:val="0"/>
      <w:divBdr>
        <w:top w:val="none" w:sz="0" w:space="0" w:color="auto"/>
        <w:left w:val="none" w:sz="0" w:space="0" w:color="auto"/>
        <w:bottom w:val="none" w:sz="0" w:space="0" w:color="auto"/>
        <w:right w:val="none" w:sz="0" w:space="0" w:color="auto"/>
      </w:divBdr>
      <w:divsChild>
        <w:div w:id="87697667">
          <w:marLeft w:val="0"/>
          <w:marRight w:val="0"/>
          <w:marTop w:val="0"/>
          <w:marBottom w:val="0"/>
          <w:divBdr>
            <w:top w:val="none" w:sz="0" w:space="0" w:color="auto"/>
            <w:left w:val="none" w:sz="0" w:space="0" w:color="auto"/>
            <w:bottom w:val="none" w:sz="0" w:space="0" w:color="auto"/>
            <w:right w:val="none" w:sz="0" w:space="0" w:color="auto"/>
          </w:divBdr>
          <w:divsChild>
            <w:div w:id="2877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microsoft.com/office/2018/08/relationships/commentsExtensible" Target="commentsExtensible.xml"/><Relationship Id="rId7" Type="http://schemas.openxmlformats.org/officeDocument/2006/relationships/hyperlink" Target="https://www.nature.com/articles/s42004-023-01047-5" TargetMode="Externa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svg"/><Relationship Id="rId1" Type="http://schemas.openxmlformats.org/officeDocument/2006/relationships/customXml" Target="../customXml/item1.xml"/><Relationship Id="rId6" Type="http://schemas.openxmlformats.org/officeDocument/2006/relationships/hyperlink" Target="https://www.nature.com/articles/s42004-023-01047-5" TargetMode="External"/><Relationship Id="rId11" Type="http://schemas.microsoft.com/office/2011/relationships/commentsExtended" Target="commentsExtended.xml"/><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ubs.rsc.org/en/content/articlelanding/2021/sc/d1sc02150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8" Type="http://schemas.openxmlformats.org/officeDocument/2006/relationships/hyperlink" Target="https://www.nature.com/articles/s42004-023-0104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2487E-1106-4960-8871-7E3240BB7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7758</TotalTime>
  <Pages>47</Pages>
  <Words>38284</Words>
  <Characters>218224</Characters>
  <Application>Microsoft Office Word</Application>
  <DocSecurity>0</DocSecurity>
  <Lines>1818</Lines>
  <Paragraphs>511</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255997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Berardi, Emanuele</dc:creator>
  <cp:keywords/>
  <dc:description/>
  <cp:lastModifiedBy>Berardi, Emanuele</cp:lastModifiedBy>
  <cp:revision>45</cp:revision>
  <dcterms:created xsi:type="dcterms:W3CDTF">2024-06-23T15:51:00Z</dcterms:created>
  <dcterms:modified xsi:type="dcterms:W3CDTF">2024-07-06T20:20:00Z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id="iTmA3AbN"/&gt;&lt;style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